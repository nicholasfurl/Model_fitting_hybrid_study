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F0DB8A" w14:textId="13C1205A" w:rsidR="00CD408A" w:rsidRPr="00EF5897" w:rsidRDefault="00000000">
      <w:pPr>
        <w:pStyle w:val="Body"/>
        <w:spacing w:after="120" w:line="480" w:lineRule="auto"/>
      </w:pPr>
      <w:r w:rsidRPr="00D92074">
        <w:t xml:space="preserve">Supplementary </w:t>
      </w:r>
      <w:r w:rsidR="00CE6EF5">
        <w:t>Materials</w:t>
      </w:r>
    </w:p>
    <w:p w14:paraId="60119366" w14:textId="77777777" w:rsidR="00490458" w:rsidRPr="00EF5897" w:rsidRDefault="00490458" w:rsidP="00490458">
      <w:pPr>
        <w:pStyle w:val="Body"/>
        <w:spacing w:after="120" w:line="480" w:lineRule="auto"/>
        <w:rPr>
          <w:ins w:id="0" w:author="Furl, Nicholas" w:date="2024-09-13T14:48:00Z" w16du:dateUtc="2024-09-13T13:48:00Z"/>
        </w:rPr>
      </w:pPr>
      <w:ins w:id="1" w:author="Furl, Nicholas" w:date="2024-09-13T14:48:00Z" w16du:dateUtc="2024-09-13T13:48:00Z">
        <w:r w:rsidRPr="00D92074">
          <w:t>Attention check</w:t>
        </w:r>
      </w:ins>
    </w:p>
    <w:p w14:paraId="1D50962F" w14:textId="77777777" w:rsidR="00490458" w:rsidRPr="00EF5897" w:rsidRDefault="00490458" w:rsidP="00490458">
      <w:pPr>
        <w:pStyle w:val="Body"/>
        <w:spacing w:after="120" w:line="480" w:lineRule="auto"/>
        <w:ind w:firstLine="720"/>
        <w:rPr>
          <w:ins w:id="2" w:author="Furl, Nicholas" w:date="2024-09-13T14:48:00Z" w16du:dateUtc="2024-09-13T13:48:00Z"/>
        </w:rPr>
      </w:pPr>
      <w:ins w:id="3" w:author="Furl, Nicholas" w:date="2024-09-13T14:48:00Z" w16du:dateUtc="2024-09-13T13:48:00Z">
        <w:r w:rsidRPr="00D92074">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ins>
    </w:p>
    <w:p w14:paraId="3B2600DD" w14:textId="77777777" w:rsidR="00490458" w:rsidRDefault="00490458">
      <w:pPr>
        <w:rPr>
          <w:ins w:id="4" w:author="Furl, Nicholas" w:date="2024-09-13T14:48:00Z" w16du:dateUtc="2024-09-13T13:48:00Z"/>
          <w:rFonts w:ascii="Calibri" w:hAnsi="Calibri" w:cs="Arial Unicode MS"/>
          <w:color w:val="000000"/>
          <w:sz w:val="22"/>
          <w:szCs w:val="22"/>
          <w:u w:color="000000"/>
          <w:lang w:val="en-GB" w:eastAsia="en-GB"/>
          <w14:textOutline w14:w="0" w14:cap="flat" w14:cmpd="sng" w14:algn="ctr">
            <w14:noFill/>
            <w14:prstDash w14:val="solid"/>
            <w14:bevel/>
          </w14:textOutline>
        </w:rPr>
      </w:pPr>
      <w:ins w:id="5" w:author="Furl, Nicholas" w:date="2024-09-13T14:48:00Z" w16du:dateUtc="2024-09-13T13:48:00Z">
        <w:r>
          <w:br w:type="page"/>
        </w:r>
      </w:ins>
    </w:p>
    <w:p w14:paraId="66231060" w14:textId="2E4C2B4D" w:rsidR="00CD408A" w:rsidRDefault="008E1917">
      <w:pPr>
        <w:pStyle w:val="Body"/>
        <w:spacing w:after="120" w:line="480" w:lineRule="auto"/>
        <w:rPr>
          <w:ins w:id="6" w:author="Furl, Nicholas" w:date="2024-09-10T16:01:00Z" w16du:dateUtc="2024-09-10T15:01:00Z"/>
        </w:rPr>
      </w:pPr>
      <w:ins w:id="7" w:author="Furl, Nicholas" w:date="2024-09-10T16:01:00Z" w16du:dateUtc="2024-09-10T15:01:00Z">
        <w:r>
          <w:lastRenderedPageBreak/>
          <w:t>Detail on backwards induction.</w:t>
        </w:r>
      </w:ins>
    </w:p>
    <w:p w14:paraId="21A3D53C" w14:textId="5BCBC56B" w:rsidR="00F25C87" w:rsidRDefault="008D635F" w:rsidP="00256E78">
      <w:pPr>
        <w:pStyle w:val="Body"/>
        <w:spacing w:after="120" w:line="480" w:lineRule="auto"/>
        <w:ind w:firstLine="720"/>
        <w:rPr>
          <w:ins w:id="8" w:author="Furl, Nicholas" w:date="2024-09-13T12:57:00Z" w16du:dateUtc="2024-09-13T11:57:00Z"/>
        </w:rPr>
      </w:pPr>
      <w:ins w:id="9" w:author="Furl, Nicholas" w:date="2024-09-10T16:01:00Z" w16du:dateUtc="2024-09-10T15:01:00Z">
        <w:r>
          <w:t xml:space="preserve">The action value associated with continued sampling (and, therefore, effectively the decision threshold for each sequence position) was </w:t>
        </w:r>
      </w:ins>
      <w:ins w:id="10" w:author="Furl, Nicholas" w:date="2024-09-10T16:02:00Z" w16du:dateUtc="2024-09-10T15:02:00Z">
        <w:r>
          <w:t xml:space="preserve">computed based on a backwards induction algorithm. </w:t>
        </w:r>
      </w:ins>
      <w:ins w:id="11" w:author="Furl, Nicholas" w:date="2024-09-10T16:35:00Z" w16du:dateUtc="2024-09-10T15:35:00Z">
        <w:r w:rsidR="00201591">
          <w:t>Here, we give an i</w:t>
        </w:r>
      </w:ins>
      <w:ins w:id="12" w:author="Furl, Nicholas" w:date="2024-09-10T16:36:00Z" w16du:dateUtc="2024-09-10T15:36:00Z">
        <w:r w:rsidR="00201591">
          <w:t xml:space="preserve">ntuitive description of this algorithm, </w:t>
        </w:r>
      </w:ins>
      <w:ins w:id="13" w:author="Furl, Nicholas" w:date="2024-09-10T16:43:00Z" w16du:dateUtc="2024-09-10T15:43:00Z">
        <w:r w:rsidR="00AD6A29">
          <w:t xml:space="preserve">using the simplest incentivisation scheme, where </w:t>
        </w:r>
      </w:ins>
      <w:ins w:id="14" w:author="Furl, Nicholas" w:date="2024-09-10T16:36:00Z" w16du:dateUtc="2024-09-10T15:36:00Z">
        <w:r w:rsidR="00201591">
          <w:t>the reward value of each option equals its option value</w:t>
        </w:r>
      </w:ins>
      <w:ins w:id="15" w:author="Furl, Nicholas" w:date="2024-09-10T16:42:00Z" w16du:dateUtc="2024-09-10T15:42:00Z">
        <w:r w:rsidR="00AD6A29">
          <w:t xml:space="preserve"> (as in the Gilbert &amp; Mosteller formulation as well as the </w:t>
        </w:r>
      </w:ins>
      <w:ins w:id="16" w:author="Furl, Nicholas" w:date="2024-09-10T16:43:00Z" w16du:dateUtc="2024-09-10T15:43:00Z">
        <w:r w:rsidR="00AD6A29">
          <w:t>“full” conditions in our current studies)</w:t>
        </w:r>
      </w:ins>
      <w:ins w:id="17" w:author="Furl, Nicholas" w:date="2024-09-10T16:37:00Z" w16du:dateUtc="2024-09-10T15:37:00Z">
        <w:r w:rsidR="00870D98">
          <w:t xml:space="preserve">. Backwards induction involves begins by considering the final option. </w:t>
        </w:r>
      </w:ins>
      <w:ins w:id="18" w:author="Furl, Nicholas" w:date="2024-09-10T16:18:00Z" w16du:dateUtc="2024-09-10T15:18:00Z">
        <w:r w:rsidR="0071706B">
          <w:t xml:space="preserve">When the agent encounters the final option, the decision threshold </w:t>
        </w:r>
      </w:ins>
      <w:ins w:id="19" w:author="Furl, Nicholas" w:date="2024-09-10T16:29:00Z" w16du:dateUtc="2024-09-10T15:29:00Z">
        <w:r w:rsidR="007B7797">
          <w:t>T</w:t>
        </w:r>
        <w:r w:rsidR="007B7797" w:rsidRPr="007B7797">
          <w:rPr>
            <w:vertAlign w:val="subscript"/>
            <w:rPrChange w:id="20" w:author="Furl, Nicholas" w:date="2024-09-10T16:29:00Z" w16du:dateUtc="2024-09-10T15:29:00Z">
              <w:rPr/>
            </w:rPrChange>
          </w:rPr>
          <w:t>1</w:t>
        </w:r>
        <w:r w:rsidR="007B7797">
          <w:t xml:space="preserve"> </w:t>
        </w:r>
      </w:ins>
      <w:ins w:id="21" w:author="Furl, Nicholas" w:date="2024-09-10T16:18:00Z" w16du:dateUtc="2024-09-10T15:18:00Z">
        <w:r w:rsidR="0071706B">
          <w:t xml:space="preserve">must be zero, as the paradigm forces choice of this option and there are no future option values to consider. </w:t>
        </w:r>
      </w:ins>
      <w:ins w:id="22" w:author="Furl, Nicholas" w:date="2024-09-10T16:19:00Z" w16du:dateUtc="2024-09-10T15:19:00Z">
        <w:r w:rsidR="0071706B">
          <w:t xml:space="preserve">Before that, when the agent encounters the second to last option, </w:t>
        </w:r>
      </w:ins>
      <w:ins w:id="23" w:author="Furl, Nicholas" w:date="2024-09-10T16:22:00Z" w16du:dateUtc="2024-09-10T15:22:00Z">
        <w:r w:rsidR="0071706B">
          <w:t xml:space="preserve">the computation </w:t>
        </w:r>
      </w:ins>
      <w:ins w:id="24" w:author="Furl, Nicholas" w:date="2024-09-10T16:29:00Z" w16du:dateUtc="2024-09-10T15:29:00Z">
        <w:r w:rsidR="007B7797">
          <w:t xml:space="preserve">of the threshold </w:t>
        </w:r>
      </w:ins>
      <w:ins w:id="25" w:author="Furl, Nicholas" w:date="2024-09-10T16:38:00Z" w16du:dateUtc="2024-09-10T15:38:00Z">
        <w:r w:rsidR="00870D98">
          <w:t>T</w:t>
        </w:r>
        <w:r w:rsidR="00870D98" w:rsidRPr="0054515D">
          <w:rPr>
            <w:vertAlign w:val="subscript"/>
          </w:rPr>
          <w:t>2</w:t>
        </w:r>
        <w:r w:rsidR="00870D98">
          <w:rPr>
            <w:vertAlign w:val="subscript"/>
          </w:rPr>
          <w:t xml:space="preserve"> </w:t>
        </w:r>
      </w:ins>
      <w:ins w:id="26" w:author="Furl, Nicholas" w:date="2024-09-10T16:29:00Z" w16du:dateUtc="2024-09-10T15:29:00Z">
        <w:r w:rsidR="007B7797">
          <w:t xml:space="preserve">for this option </w:t>
        </w:r>
      </w:ins>
      <w:ins w:id="27" w:author="Furl, Nicholas" w:date="2024-09-10T16:22:00Z" w16du:dateUtc="2024-09-10T15:22:00Z">
        <w:r w:rsidR="0071706B">
          <w:t xml:space="preserve">remains relatively </w:t>
        </w:r>
      </w:ins>
      <w:ins w:id="28" w:author="Furl, Nicholas" w:date="2024-09-10T16:23:00Z" w16du:dateUtc="2024-09-10T15:23:00Z">
        <w:r w:rsidR="0071706B">
          <w:t xml:space="preserve">simple: </w:t>
        </w:r>
      </w:ins>
      <w:ins w:id="29" w:author="Furl, Nicholas" w:date="2024-09-10T16:19:00Z" w16du:dateUtc="2024-09-10T15:19:00Z">
        <w:r w:rsidR="0071706B">
          <w:t xml:space="preserve">the agent must compare the </w:t>
        </w:r>
      </w:ins>
      <w:ins w:id="30" w:author="Furl, Nicholas" w:date="2024-09-10T16:22:00Z" w16du:dateUtc="2024-09-10T15:22:00Z">
        <w:r w:rsidR="0071706B">
          <w:t xml:space="preserve">value of </w:t>
        </w:r>
      </w:ins>
      <w:ins w:id="31" w:author="Furl, Nicholas" w:date="2024-09-10T16:23:00Z" w16du:dateUtc="2024-09-10T15:23:00Z">
        <w:r w:rsidR="0071706B">
          <w:t>the second to last</w:t>
        </w:r>
      </w:ins>
      <w:ins w:id="32" w:author="Furl, Nicholas" w:date="2024-09-10T16:22:00Z" w16du:dateUtc="2024-09-10T15:22:00Z">
        <w:r w:rsidR="0071706B">
          <w:t xml:space="preserve"> option against the </w:t>
        </w:r>
        <w:r w:rsidR="0071706B" w:rsidRPr="0071706B">
          <w:rPr>
            <w:i/>
            <w:iCs/>
            <w:rPrChange w:id="33" w:author="Furl, Nicholas" w:date="2024-09-10T16:23:00Z" w16du:dateUtc="2024-09-10T15:23:00Z">
              <w:rPr/>
            </w:rPrChange>
          </w:rPr>
          <w:t>expected value</w:t>
        </w:r>
        <w:r w:rsidR="0071706B">
          <w:t xml:space="preserve"> of the final option</w:t>
        </w:r>
      </w:ins>
      <w:ins w:id="34" w:author="Furl, Nicholas" w:date="2024-09-10T16:30:00Z" w16du:dateUtc="2024-09-10T15:30:00Z">
        <w:r w:rsidR="007B7797">
          <w:t xml:space="preserve"> (i.e., the </w:t>
        </w:r>
      </w:ins>
      <w:ins w:id="35" w:author="Furl, Nicholas" w:date="2024-09-10T16:25:00Z" w16du:dateUtc="2024-09-10T15:25:00Z">
        <w:r w:rsidR="00C21186">
          <w:t>mean of</w:t>
        </w:r>
      </w:ins>
      <w:ins w:id="36" w:author="Furl, Nicholas" w:date="2024-09-10T16:23:00Z" w16du:dateUtc="2024-09-10T15:23:00Z">
        <w:r w:rsidR="0071706B">
          <w:t xml:space="preserve"> generating distribution of option values</w:t>
        </w:r>
      </w:ins>
      <w:ins w:id="37" w:author="Furl, Nicholas" w:date="2024-09-10T16:30:00Z" w16du:dateUtc="2024-09-10T15:30:00Z">
        <w:r w:rsidR="007B7797">
          <w:t>)</w:t>
        </w:r>
      </w:ins>
      <w:ins w:id="38" w:author="Furl, Nicholas" w:date="2024-09-10T16:23:00Z" w16du:dateUtc="2024-09-10T15:23:00Z">
        <w:r w:rsidR="0071706B">
          <w:t xml:space="preserve">. </w:t>
        </w:r>
      </w:ins>
      <w:ins w:id="39" w:author="Furl, Nicholas" w:date="2024-09-10T16:26:00Z" w16du:dateUtc="2024-09-10T15:26:00Z">
        <w:r w:rsidR="00C21186">
          <w:t xml:space="preserve">For the third to last option, </w:t>
        </w:r>
      </w:ins>
      <w:ins w:id="40" w:author="Furl, Nicholas" w:date="2024-09-10T16:31:00Z" w16du:dateUtc="2024-09-10T15:31:00Z">
        <w:r w:rsidR="007B7797">
          <w:t>its</w:t>
        </w:r>
      </w:ins>
      <w:ins w:id="41" w:author="Furl, Nicholas" w:date="2024-09-10T16:27:00Z" w16du:dateUtc="2024-09-10T15:27:00Z">
        <w:r w:rsidR="00C21186">
          <w:t xml:space="preserve"> </w:t>
        </w:r>
      </w:ins>
      <w:ins w:id="42" w:author="Furl, Nicholas" w:date="2024-09-10T16:31:00Z" w16du:dateUtc="2024-09-10T15:31:00Z">
        <w:r w:rsidR="007B7797">
          <w:t xml:space="preserve">decision </w:t>
        </w:r>
      </w:ins>
      <w:ins w:id="43" w:author="Furl, Nicholas" w:date="2024-09-10T16:27:00Z" w16du:dateUtc="2024-09-10T15:27:00Z">
        <w:r w:rsidR="00C21186">
          <w:t xml:space="preserve">threshold </w:t>
        </w:r>
      </w:ins>
      <w:ins w:id="44" w:author="Furl, Nicholas" w:date="2024-09-10T16:31:00Z" w16du:dateUtc="2024-09-10T15:31:00Z">
        <w:r w:rsidR="007B7797">
          <w:t>T</w:t>
        </w:r>
        <w:r w:rsidR="007B7797" w:rsidRPr="007B7797">
          <w:rPr>
            <w:vertAlign w:val="subscript"/>
            <w:rPrChange w:id="45" w:author="Furl, Nicholas" w:date="2024-09-10T16:31:00Z" w16du:dateUtc="2024-09-10T15:31:00Z">
              <w:rPr/>
            </w:rPrChange>
          </w:rPr>
          <w:t>3</w:t>
        </w:r>
        <w:r w:rsidR="007B7797">
          <w:t xml:space="preserve"> </w:t>
        </w:r>
      </w:ins>
      <w:ins w:id="46" w:author="Furl, Nicholas" w:date="2024-09-10T16:27:00Z" w16du:dateUtc="2024-09-10T15:27:00Z">
        <w:r w:rsidR="00C21186">
          <w:t>depends on the expected value of continuing to the second to last option</w:t>
        </w:r>
      </w:ins>
      <w:ins w:id="47" w:author="Furl, Nicholas" w:date="2024-09-10T16:39:00Z" w16du:dateUtc="2024-09-10T15:39:00Z">
        <w:r w:rsidR="008E23A1">
          <w:t>, with the opportunity to also continue to the final option</w:t>
        </w:r>
      </w:ins>
      <w:ins w:id="48" w:author="Furl, Nicholas" w:date="2024-09-10T16:27:00Z" w16du:dateUtc="2024-09-10T15:27:00Z">
        <w:r w:rsidR="00C21186">
          <w:t xml:space="preserve">. </w:t>
        </w:r>
      </w:ins>
      <w:ins w:id="49" w:author="Furl, Nicholas" w:date="2024-09-10T16:34:00Z" w16du:dateUtc="2024-09-10T15:34:00Z">
        <w:r w:rsidR="00DB6EA3">
          <w:t xml:space="preserve">Computation of </w:t>
        </w:r>
      </w:ins>
      <w:ins w:id="50" w:author="Furl, Nicholas" w:date="2024-09-10T16:39:00Z" w16du:dateUtc="2024-09-10T15:39:00Z">
        <w:r w:rsidR="008E23A1">
          <w:t>T</w:t>
        </w:r>
        <w:r w:rsidR="008E23A1" w:rsidRPr="0054515D">
          <w:rPr>
            <w:vertAlign w:val="subscript"/>
          </w:rPr>
          <w:t>3</w:t>
        </w:r>
        <w:r w:rsidR="008E23A1">
          <w:rPr>
            <w:vertAlign w:val="subscript"/>
          </w:rPr>
          <w:t xml:space="preserve"> </w:t>
        </w:r>
        <w:r w:rsidR="008E23A1">
          <w:t>then i</w:t>
        </w:r>
      </w:ins>
      <w:ins w:id="51" w:author="Furl, Nicholas" w:date="2024-09-10T16:27:00Z" w16du:dateUtc="2024-09-10T15:27:00Z">
        <w:r w:rsidR="007B7797">
          <w:t>nvolves integ</w:t>
        </w:r>
      </w:ins>
      <w:ins w:id="52" w:author="Furl, Nicholas" w:date="2024-09-10T16:28:00Z" w16du:dateUtc="2024-09-10T15:28:00Z">
        <w:r w:rsidR="007B7797">
          <w:t xml:space="preserve">rating the </w:t>
        </w:r>
      </w:ins>
      <w:ins w:id="53" w:author="Furl, Nicholas" w:date="2024-09-10T16:31:00Z" w16du:dateUtc="2024-09-10T15:31:00Z">
        <w:r w:rsidR="00E07A29">
          <w:t xml:space="preserve">density function of the </w:t>
        </w:r>
      </w:ins>
      <w:ins w:id="54" w:author="Furl, Nicholas" w:date="2024-09-10T16:28:00Z" w16du:dateUtc="2024-09-10T15:28:00Z">
        <w:r w:rsidR="007B7797">
          <w:t xml:space="preserve">generating distribution of option values to compute the expected value of options above </w:t>
        </w:r>
      </w:ins>
      <w:ins w:id="55" w:author="Furl, Nicholas" w:date="2024-09-10T16:34:00Z" w16du:dateUtc="2024-09-10T15:34:00Z">
        <w:r w:rsidR="00DB6EA3">
          <w:t xml:space="preserve">the </w:t>
        </w:r>
      </w:ins>
      <w:ins w:id="56" w:author="Furl, Nicholas" w:date="2024-09-10T16:28:00Z" w16du:dateUtc="2024-09-10T15:28:00Z">
        <w:r w:rsidR="007B7797">
          <w:t>decision threshold</w:t>
        </w:r>
      </w:ins>
      <w:ins w:id="57" w:author="Furl, Nicholas" w:date="2024-09-10T16:31:00Z" w16du:dateUtc="2024-09-10T15:31:00Z">
        <w:r w:rsidR="00E07A29">
          <w:t xml:space="preserve"> T</w:t>
        </w:r>
      </w:ins>
      <w:ins w:id="58" w:author="Furl, Nicholas" w:date="2024-09-10T16:32:00Z" w16du:dateUtc="2024-09-10T15:32:00Z">
        <w:r w:rsidR="00E07A29" w:rsidRPr="00E07A29">
          <w:rPr>
            <w:vertAlign w:val="subscript"/>
            <w:rPrChange w:id="59" w:author="Furl, Nicholas" w:date="2024-09-10T16:32:00Z" w16du:dateUtc="2024-09-10T15:32:00Z">
              <w:rPr/>
            </w:rPrChange>
          </w:rPr>
          <w:t>2</w:t>
        </w:r>
      </w:ins>
      <w:ins w:id="60" w:author="Furl, Nicholas" w:date="2024-09-10T16:35:00Z" w16du:dateUtc="2024-09-10T15:35:00Z">
        <w:r w:rsidR="00201591">
          <w:t xml:space="preserve"> and then adding the expected reward for the final position. </w:t>
        </w:r>
      </w:ins>
      <w:ins w:id="61" w:author="Furl, Nicholas" w:date="2024-09-10T16:28:00Z" w16du:dateUtc="2024-09-10T15:28:00Z">
        <w:r w:rsidR="007B7797">
          <w:t xml:space="preserve"> </w:t>
        </w:r>
      </w:ins>
      <w:ins w:id="62" w:author="Furl, Nicholas" w:date="2024-09-10T16:39:00Z" w16du:dateUtc="2024-09-10T15:39:00Z">
        <w:r w:rsidR="00E94118">
          <w:t xml:space="preserve">This </w:t>
        </w:r>
      </w:ins>
      <w:ins w:id="63" w:author="Furl, Nicholas" w:date="2024-09-10T16:40:00Z" w16du:dateUtc="2024-09-10T15:40:00Z">
        <w:r w:rsidR="00E94118">
          <w:t xml:space="preserve">process can continue backwards </w:t>
        </w:r>
      </w:ins>
      <w:ins w:id="64" w:author="Furl, Nicholas" w:date="2024-09-10T16:41:00Z" w16du:dateUtc="2024-09-10T15:41:00Z">
        <w:r w:rsidR="00E94118">
          <w:t>to obtain</w:t>
        </w:r>
      </w:ins>
      <w:ins w:id="65" w:author="Furl, Nicholas" w:date="2024-09-10T16:40:00Z" w16du:dateUtc="2024-09-10T15:40:00Z">
        <w:r w:rsidR="00E94118">
          <w:t xml:space="preserve"> the expected value of getting any option in the future that</w:t>
        </w:r>
      </w:ins>
      <w:ins w:id="66" w:author="Furl, Nicholas" w:date="2024-09-10T16:41:00Z" w16du:dateUtc="2024-09-10T15:41:00Z">
        <w:r w:rsidR="00E94118">
          <w:t xml:space="preserve"> is </w:t>
        </w:r>
      </w:ins>
      <w:ins w:id="67" w:author="Furl, Nicholas" w:date="2024-09-10T16:40:00Z" w16du:dateUtc="2024-09-10T15:40:00Z">
        <w:r w:rsidR="00E94118">
          <w:t>better than the current one</w:t>
        </w:r>
      </w:ins>
      <w:ins w:id="68" w:author="Furl, Nicholas" w:date="2024-09-10T16:41:00Z" w16du:dateUtc="2024-09-10T15:41:00Z">
        <w:r w:rsidR="00E94118">
          <w:t>, wherever in the sequence the current one is</w:t>
        </w:r>
      </w:ins>
      <w:ins w:id="69" w:author="Furl, Nicholas" w:date="2024-09-10T16:40:00Z" w16du:dateUtc="2024-09-10T15:40:00Z">
        <w:r w:rsidR="00E94118">
          <w:t>.</w:t>
        </w:r>
      </w:ins>
    </w:p>
    <w:p w14:paraId="33617C2E" w14:textId="77777777" w:rsidR="00F25C87" w:rsidRDefault="00F25C87">
      <w:pPr>
        <w:rPr>
          <w:ins w:id="70" w:author="Furl, Nicholas" w:date="2024-09-13T12:57:00Z" w16du:dateUtc="2024-09-13T11:57:00Z"/>
          <w:rFonts w:ascii="Calibri" w:hAnsi="Calibri" w:cs="Arial Unicode MS"/>
          <w:color w:val="000000"/>
          <w:sz w:val="22"/>
          <w:szCs w:val="22"/>
          <w:u w:color="000000"/>
          <w:lang w:val="en-GB" w:eastAsia="en-GB"/>
          <w14:textOutline w14:w="0" w14:cap="flat" w14:cmpd="sng" w14:algn="ctr">
            <w14:noFill/>
            <w14:prstDash w14:val="solid"/>
            <w14:bevel/>
          </w14:textOutline>
        </w:rPr>
      </w:pPr>
      <w:ins w:id="71" w:author="Furl, Nicholas" w:date="2024-09-13T12:57:00Z" w16du:dateUtc="2024-09-13T11:57:00Z">
        <w:r>
          <w:br w:type="page"/>
        </w:r>
      </w:ins>
    </w:p>
    <w:p w14:paraId="4F8927E1" w14:textId="199E1B56" w:rsidR="008E1917" w:rsidDel="00F25C87" w:rsidRDefault="00F47774">
      <w:pPr>
        <w:pStyle w:val="Body"/>
        <w:spacing w:after="120" w:line="480" w:lineRule="auto"/>
        <w:rPr>
          <w:del w:id="72" w:author="Furl, Nicholas" w:date="2024-09-10T16:41:00Z" w16du:dateUtc="2024-09-10T15:41:00Z"/>
        </w:rPr>
      </w:pPr>
      <w:r>
        <w:rPr>
          <w:noProof/>
        </w:rPr>
        <w:lastRenderedPageBreak/>
        <mc:AlternateContent>
          <mc:Choice Requires="wpg">
            <w:drawing>
              <wp:anchor distT="0" distB="0" distL="114300" distR="114300" simplePos="0" relativeHeight="251683840" behindDoc="0" locked="0" layoutInCell="1" allowOverlap="1" wp14:anchorId="618B6292" wp14:editId="44AD2C53">
                <wp:simplePos x="0" y="0"/>
                <wp:positionH relativeFrom="column">
                  <wp:posOffset>457200</wp:posOffset>
                </wp:positionH>
                <wp:positionV relativeFrom="paragraph">
                  <wp:posOffset>0</wp:posOffset>
                </wp:positionV>
                <wp:extent cx="5014593" cy="2593456"/>
                <wp:effectExtent l="0" t="0" r="15240" b="16510"/>
                <wp:wrapNone/>
                <wp:docPr id="1395161428" name="Group 11"/>
                <wp:cNvGraphicFramePr/>
                <a:graphic xmlns:a="http://schemas.openxmlformats.org/drawingml/2006/main">
                  <a:graphicData uri="http://schemas.microsoft.com/office/word/2010/wordprocessingGroup">
                    <wpg:wgp>
                      <wpg:cNvGrpSpPr/>
                      <wpg:grpSpPr>
                        <a:xfrm>
                          <a:off x="0" y="0"/>
                          <a:ext cx="5014593" cy="2593456"/>
                          <a:chOff x="0" y="0"/>
                          <a:chExt cx="5014593" cy="2593456"/>
                        </a:xfrm>
                      </wpg:grpSpPr>
                      <pic:pic xmlns:pic="http://schemas.openxmlformats.org/drawingml/2006/picture">
                        <pic:nvPicPr>
                          <pic:cNvPr id="651491136" name="Picture 10" descr="A screenshot of a computer screen&#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13960" cy="1938020"/>
                          </a:xfrm>
                          <a:prstGeom prst="rect">
                            <a:avLst/>
                          </a:prstGeom>
                        </pic:spPr>
                      </pic:pic>
                      <wps:wsp>
                        <wps:cNvPr id="462573253" name="Text Box 2"/>
                        <wps:cNvSpPr txBox="1">
                          <a:spLocks noChangeArrowheads="1"/>
                        </wps:cNvSpPr>
                        <wps:spPr bwMode="auto">
                          <a:xfrm>
                            <a:off x="7619" y="1980682"/>
                            <a:ext cx="5006974" cy="612774"/>
                          </a:xfrm>
                          <a:prstGeom prst="rect">
                            <a:avLst/>
                          </a:prstGeom>
                          <a:solidFill>
                            <a:srgbClr val="FFFFFF"/>
                          </a:solidFill>
                          <a:ln w="9525">
                            <a:solidFill>
                              <a:srgbClr val="000000"/>
                            </a:solidFill>
                            <a:miter lim="800000"/>
                            <a:headEnd/>
                            <a:tailEnd/>
                          </a:ln>
                        </wps:spPr>
                        <wps:txbx>
                          <w:txbxContent>
                            <w:p w14:paraId="0F2F1D46" w14:textId="311A996B" w:rsidR="00F47774" w:rsidRPr="00F47774" w:rsidRDefault="00F47774">
                              <w:pPr>
                                <w:rPr>
                                  <w:rFonts w:ascii="Calibri" w:hAnsi="Calibri" w:cs="Calibri"/>
                                  <w:sz w:val="22"/>
                                  <w:szCs w:val="22"/>
                                  <w:rPrChange w:id="73" w:author="Furl, Nicholas" w:date="2024-09-13T14:28:00Z" w16du:dateUtc="2024-09-13T13:28:00Z">
                                    <w:rPr/>
                                  </w:rPrChange>
                                </w:rPr>
                              </w:pPr>
                              <w:ins w:id="74" w:author="Furl, Nicholas" w:date="2024-09-13T14:28:00Z" w16du:dateUtc="2024-09-13T13:28:00Z">
                                <w:r w:rsidRPr="00F47774">
                                  <w:rPr>
                                    <w:rFonts w:ascii="Calibri" w:hAnsi="Calibri" w:cs="Calibri"/>
                                    <w:sz w:val="22"/>
                                    <w:szCs w:val="22"/>
                                    <w:rPrChange w:id="75" w:author="Furl, Nicholas" w:date="2024-09-13T14:28:00Z" w16du:dateUtc="2024-09-13T13:28:00Z">
                                      <w:rPr/>
                                    </w:rPrChange>
                                  </w:rPr>
                                  <w:t xml:space="preserve">Figure S1. </w:t>
                                </w:r>
                              </w:ins>
                              <w:ins w:id="76" w:author="Furl, Nicholas" w:date="2024-09-13T14:29:00Z" w16du:dateUtc="2024-09-13T13:29:00Z">
                                <w:r>
                                  <w:rPr>
                                    <w:rFonts w:ascii="Calibri" w:hAnsi="Calibri" w:cs="Calibri"/>
                                    <w:sz w:val="22"/>
                                    <w:szCs w:val="22"/>
                                  </w:rPr>
                                  <w:t>Screens taken from Pilot full.</w:t>
                                </w:r>
                              </w:ins>
                              <w:ins w:id="77" w:author="Furl, Nicholas" w:date="2024-09-13T14:31:00Z" w16du:dateUtc="2024-09-13T13:31:00Z">
                                <w:r>
                                  <w:rPr>
                                    <w:rFonts w:ascii="Calibri" w:hAnsi="Calibri" w:cs="Calibri"/>
                                    <w:sz w:val="22"/>
                                    <w:szCs w:val="22"/>
                                  </w:rPr>
                                  <w:t xml:space="preserve"> In </w:t>
                                </w:r>
                              </w:ins>
                              <w:ins w:id="78" w:author="Furl, Nicholas" w:date="2024-09-13T14:32:00Z" w16du:dateUtc="2024-09-13T13:32:00Z">
                                <w:r>
                                  <w:rPr>
                                    <w:rFonts w:ascii="Calibri" w:hAnsi="Calibri" w:cs="Calibri"/>
                                    <w:sz w:val="22"/>
                                    <w:szCs w:val="22"/>
                                  </w:rPr>
                                  <w:t>an initial phase (A) participants rate potential options for their subjective value. Then, in (B), participants view option screens as part of the optimal stopping decision task.</w:t>
                                </w:r>
                              </w:ins>
                            </w:p>
                          </w:txbxContent>
                        </wps:txbx>
                        <wps:bodyPr rot="0" vert="horz" wrap="square" lIns="91440" tIns="45720" rIns="91440" bIns="45720" anchor="t" anchorCtr="0">
                          <a:spAutoFit/>
                        </wps:bodyPr>
                      </wps:wsp>
                    </wpg:wgp>
                  </a:graphicData>
                </a:graphic>
              </wp:anchor>
            </w:drawing>
          </mc:Choice>
          <mc:Fallback>
            <w:pict>
              <v:group w14:anchorId="618B6292" id="Group 11" o:spid="_x0000_s1026" style="position:absolute;margin-left:36pt;margin-top:0;width:394.85pt;height:204.2pt;z-index:251683840" coordsize="50145,2593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A screenshot of a computer screen&#10;&#10;Description automatically generated" style="position:absolute;width:5013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">
                  <v:imagedata r:id="rId8" o:title="A screenshot of a computer screen&#10;&#10;Description automatically generated"/>
                </v:shape>
                <v:shapetype id="_x0000_t202" coordsize="21600,21600" o:spt="202" path="m,l,21600r21600,l21600,xe">
                  <v:stroke joinstyle="miter"/>
                  <v:path gradientshapeok="t" o:connecttype="rect"/>
                </v:shapetype>
                <v:shape id="_x0000_s1028" type="#_x0000_t202" style="position:absolute;left:76;top:19806;width:50069;height:61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">
                  <v:textbox style="mso-fit-shape-to-text:t">
                    <w:txbxContent>
                      <w:p w14:paraId="0F2F1D46" w14:textId="311A996B" w:rsidR="00F47774" w:rsidRPr="00F47774" w:rsidRDefault="00F47774">
                        <w:pPr>
                          <w:rPr>
                            <w:rFonts w:ascii="Calibri" w:hAnsi="Calibri" w:cs="Calibri"/>
                            <w:sz w:val="22"/>
                            <w:szCs w:val="22"/>
                            <w:rPrChange w:id="79" w:author="Furl, Nicholas" w:date="2024-09-13T14:28:00Z" w16du:dateUtc="2024-09-13T13:28:00Z">
                              <w:rPr/>
                            </w:rPrChange>
                          </w:rPr>
                        </w:pPr>
                        <w:ins w:id="80" w:author="Furl, Nicholas" w:date="2024-09-13T14:28:00Z" w16du:dateUtc="2024-09-13T13:28:00Z">
                          <w:r w:rsidRPr="00F47774">
                            <w:rPr>
                              <w:rFonts w:ascii="Calibri" w:hAnsi="Calibri" w:cs="Calibri"/>
                              <w:sz w:val="22"/>
                              <w:szCs w:val="22"/>
                              <w:rPrChange w:id="81" w:author="Furl, Nicholas" w:date="2024-09-13T14:28:00Z" w16du:dateUtc="2024-09-13T13:28:00Z">
                                <w:rPr/>
                              </w:rPrChange>
                            </w:rPr>
                            <w:t xml:space="preserve">Figure S1. </w:t>
                          </w:r>
                        </w:ins>
                        <w:ins w:id="82" w:author="Furl, Nicholas" w:date="2024-09-13T14:29:00Z" w16du:dateUtc="2024-09-13T13:29:00Z">
                          <w:r>
                            <w:rPr>
                              <w:rFonts w:ascii="Calibri" w:hAnsi="Calibri" w:cs="Calibri"/>
                              <w:sz w:val="22"/>
                              <w:szCs w:val="22"/>
                            </w:rPr>
                            <w:t>Screens taken from Pilot full.</w:t>
                          </w:r>
                        </w:ins>
                        <w:ins w:id="83" w:author="Furl, Nicholas" w:date="2024-09-13T14:31:00Z" w16du:dateUtc="2024-09-13T13:31:00Z">
                          <w:r>
                            <w:rPr>
                              <w:rFonts w:ascii="Calibri" w:hAnsi="Calibri" w:cs="Calibri"/>
                              <w:sz w:val="22"/>
                              <w:szCs w:val="22"/>
                            </w:rPr>
                            <w:t xml:space="preserve"> In </w:t>
                          </w:r>
                        </w:ins>
                        <w:ins w:id="84" w:author="Furl, Nicholas" w:date="2024-09-13T14:32:00Z" w16du:dateUtc="2024-09-13T13:32:00Z">
                          <w:r>
                            <w:rPr>
                              <w:rFonts w:ascii="Calibri" w:hAnsi="Calibri" w:cs="Calibri"/>
                              <w:sz w:val="22"/>
                              <w:szCs w:val="22"/>
                            </w:rPr>
                            <w:t>an initial phase (A) participants rate potential options for their subjective value. Then, in (B), participants view option screens as part of the optimal stopping decision task.</w:t>
                          </w:r>
                        </w:ins>
                      </w:p>
                    </w:txbxContent>
                  </v:textbox>
                </v:shape>
              </v:group>
            </w:pict>
          </mc:Fallback>
        </mc:AlternateContent>
      </w:r>
    </w:p>
    <w:p w14:paraId="3DE5D8FD" w14:textId="77777777" w:rsidR="00F25C87" w:rsidRDefault="00F25C87" w:rsidP="00256E78">
      <w:pPr>
        <w:pStyle w:val="Body"/>
        <w:spacing w:after="120" w:line="480" w:lineRule="auto"/>
        <w:ind w:firstLine="720"/>
        <w:rPr>
          <w:ins w:id="79" w:author="Furl, Nicholas" w:date="2024-09-13T12:57:00Z" w16du:dateUtc="2024-09-13T11:57:00Z"/>
        </w:rPr>
      </w:pPr>
    </w:p>
    <w:p w14:paraId="4B1AED89" w14:textId="77777777" w:rsidR="00F25C87" w:rsidRPr="00EF5897" w:rsidRDefault="00F25C87">
      <w:pPr>
        <w:pStyle w:val="Body"/>
        <w:spacing w:after="120" w:line="480" w:lineRule="auto"/>
        <w:ind w:firstLine="720"/>
        <w:rPr>
          <w:ins w:id="80" w:author="Furl, Nicholas" w:date="2024-09-13T12:57:00Z" w16du:dateUtc="2024-09-13T11:57:00Z"/>
        </w:rPr>
        <w:pPrChange w:id="81" w:author="Furl, Nicholas" w:date="2024-09-10T16:41:00Z" w16du:dateUtc="2024-09-10T15:41:00Z">
          <w:pPr>
            <w:pStyle w:val="Body"/>
            <w:spacing w:after="120" w:line="480" w:lineRule="auto"/>
          </w:pPr>
        </w:pPrChange>
      </w:pPr>
    </w:p>
    <w:p w14:paraId="50170606" w14:textId="77777777" w:rsidR="00F25C87" w:rsidRDefault="00F25C87">
      <w:pPr>
        <w:rPr>
          <w:ins w:id="82" w:author="Furl, Nicholas" w:date="2024-09-13T12:57:00Z" w16du:dateUtc="2024-09-13T11:57:00Z"/>
          <w:rFonts w:ascii="Calibri" w:hAnsi="Calibri" w:cs="Arial Unicode MS"/>
          <w:color w:val="000000"/>
          <w:sz w:val="22"/>
          <w:szCs w:val="22"/>
          <w:u w:color="000000"/>
          <w:lang w:val="en-GB" w:eastAsia="en-GB"/>
          <w14:textOutline w14:w="0" w14:cap="flat" w14:cmpd="sng" w14:algn="ctr">
            <w14:noFill/>
            <w14:prstDash w14:val="solid"/>
            <w14:bevel/>
          </w14:textOutline>
        </w:rPr>
      </w:pPr>
      <w:ins w:id="83" w:author="Furl, Nicholas" w:date="2024-09-13T12:57:00Z" w16du:dateUtc="2024-09-13T11:57:00Z">
        <w:r>
          <w:br w:type="page"/>
        </w:r>
      </w:ins>
    </w:p>
    <w:p w14:paraId="0B798894" w14:textId="5383B5B2" w:rsidR="00F47774" w:rsidRDefault="0028604A">
      <w:pPr>
        <w:rPr>
          <w:ins w:id="84" w:author="Furl, Nicholas" w:date="2024-09-13T14:29:00Z" w16du:dateUtc="2024-09-13T13:29: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89984" behindDoc="0" locked="0" layoutInCell="1" allowOverlap="1" wp14:anchorId="7EDE4DA5" wp14:editId="428A4E62">
                <wp:simplePos x="0" y="0"/>
                <wp:positionH relativeFrom="column">
                  <wp:posOffset>0</wp:posOffset>
                </wp:positionH>
                <wp:positionV relativeFrom="paragraph">
                  <wp:posOffset>0</wp:posOffset>
                </wp:positionV>
                <wp:extent cx="5006340" cy="4435475"/>
                <wp:effectExtent l="0" t="0" r="22860" b="22225"/>
                <wp:wrapTopAndBottom/>
                <wp:docPr id="1603434285" name="Group 13"/>
                <wp:cNvGraphicFramePr/>
                <a:graphic xmlns:a="http://schemas.openxmlformats.org/drawingml/2006/main">
                  <a:graphicData uri="http://schemas.microsoft.com/office/word/2010/wordprocessingGroup">
                    <wpg:wgp>
                      <wpg:cNvGrpSpPr/>
                      <wpg:grpSpPr>
                        <a:xfrm>
                          <a:off x="0" y="0"/>
                          <a:ext cx="5006340" cy="4435475"/>
                          <a:chOff x="0" y="0"/>
                          <a:chExt cx="5006340" cy="4435475"/>
                        </a:xfrm>
                      </wpg:grpSpPr>
                      <wps:wsp>
                        <wps:cNvPr id="571444062" name="Text Box 2"/>
                        <wps:cNvSpPr txBox="1">
                          <a:spLocks noChangeArrowheads="1"/>
                        </wps:cNvSpPr>
                        <wps:spPr bwMode="auto">
                          <a:xfrm>
                            <a:off x="0" y="3482340"/>
                            <a:ext cx="5006340" cy="953135"/>
                          </a:xfrm>
                          <a:prstGeom prst="rect">
                            <a:avLst/>
                          </a:prstGeom>
                          <a:solidFill>
                            <a:srgbClr val="FFFFFF"/>
                          </a:solidFill>
                          <a:ln w="9525">
                            <a:solidFill>
                              <a:srgbClr val="000000"/>
                            </a:solidFill>
                            <a:miter lim="800000"/>
                            <a:headEnd/>
                            <a:tailEnd/>
                          </a:ln>
                        </wps:spPr>
                        <wps:txbx>
                          <w:txbxContent>
                            <w:p w14:paraId="7D825333" w14:textId="05126EE6" w:rsidR="00F47774" w:rsidRPr="00F47774" w:rsidRDefault="00F47774" w:rsidP="00F47774">
                              <w:pPr>
                                <w:rPr>
                                  <w:rFonts w:ascii="Calibri" w:hAnsi="Calibri" w:cs="Calibri"/>
                                  <w:sz w:val="22"/>
                                  <w:szCs w:val="22"/>
                                  <w:rPrChange w:id="85" w:author="Furl, Nicholas" w:date="2024-09-13T14:28:00Z" w16du:dateUtc="2024-09-13T13:28:00Z">
                                    <w:rPr/>
                                  </w:rPrChange>
                                </w:rPr>
                              </w:pPr>
                              <w:ins w:id="86" w:author="Furl, Nicholas" w:date="2024-09-13T14:28:00Z" w16du:dateUtc="2024-09-13T13:28:00Z">
                                <w:r w:rsidRPr="00F47774">
                                  <w:rPr>
                                    <w:rFonts w:ascii="Calibri" w:hAnsi="Calibri" w:cs="Calibri"/>
                                    <w:sz w:val="22"/>
                                    <w:szCs w:val="22"/>
                                    <w:rPrChange w:id="87" w:author="Furl, Nicholas" w:date="2024-09-13T14:28:00Z" w16du:dateUtc="2024-09-13T13:28:00Z">
                                      <w:rPr/>
                                    </w:rPrChange>
                                  </w:rPr>
                                  <w:t>Figure S</w:t>
                                </w:r>
                              </w:ins>
                              <w:ins w:id="88" w:author="Furl, Nicholas" w:date="2024-09-13T14:29:00Z" w16du:dateUtc="2024-09-13T13:29:00Z">
                                <w:r>
                                  <w:rPr>
                                    <w:rFonts w:ascii="Calibri" w:hAnsi="Calibri" w:cs="Calibri"/>
                                    <w:sz w:val="22"/>
                                    <w:szCs w:val="22"/>
                                  </w:rPr>
                                  <w:t>2</w:t>
                                </w:r>
                              </w:ins>
                              <w:ins w:id="89" w:author="Furl, Nicholas" w:date="2024-09-13T14:28:00Z" w16du:dateUtc="2024-09-13T13:28:00Z">
                                <w:r w:rsidRPr="00F47774">
                                  <w:rPr>
                                    <w:rFonts w:ascii="Calibri" w:hAnsi="Calibri" w:cs="Calibri"/>
                                    <w:sz w:val="22"/>
                                    <w:szCs w:val="22"/>
                                    <w:rPrChange w:id="90" w:author="Furl, Nicholas" w:date="2024-09-13T14:28:00Z" w16du:dateUtc="2024-09-13T13:28:00Z">
                                      <w:rPr/>
                                    </w:rPrChange>
                                  </w:rPr>
                                  <w:t xml:space="preserve">. </w:t>
                                </w:r>
                              </w:ins>
                              <w:ins w:id="91" w:author="Furl, Nicholas" w:date="2024-09-13T14:30:00Z" w16du:dateUtc="2024-09-13T13:30:00Z">
                                <w:r>
                                  <w:rPr>
                                    <w:rFonts w:ascii="Calibri" w:hAnsi="Calibri" w:cs="Calibri"/>
                                    <w:sz w:val="22"/>
                                    <w:szCs w:val="22"/>
                                  </w:rPr>
                                  <w:t>Screens from the Study 1 payoff condition.</w:t>
                                </w:r>
                              </w:ins>
                              <w:ins w:id="92" w:author="Furl, Nicholas" w:date="2024-09-13T14:34:00Z" w16du:dateUtc="2024-09-13T13:34:00Z">
                                <w:r w:rsidR="0028604A">
                                  <w:rPr>
                                    <w:rFonts w:ascii="Calibri" w:hAnsi="Calibri" w:cs="Calibri"/>
                                    <w:sz w:val="22"/>
                                    <w:szCs w:val="22"/>
                                  </w:rPr>
                                  <w:t xml:space="preserve"> Participants receive instructions (A) before each new sequence of options screens (B), for which they choose </w:t>
                                </w:r>
                              </w:ins>
                              <w:ins w:id="93" w:author="Furl, Nicholas" w:date="2024-09-13T14:35:00Z" w16du:dateUtc="2024-09-13T13:35:00Z">
                                <w:r w:rsidR="0028604A">
                                  <w:rPr>
                                    <w:rFonts w:ascii="Calibri" w:hAnsi="Calibri" w:cs="Calibri"/>
                                    <w:sz w:val="22"/>
                                    <w:szCs w:val="22"/>
                                  </w:rPr>
                                  <w:t xml:space="preserve">to take each option or sample another (C). In the payoff condition, taking an option leads to </w:t>
                                </w:r>
                              </w:ins>
                              <w:ins w:id="94" w:author="Furl, Nicholas" w:date="2024-09-13T14:36:00Z" w16du:dateUtc="2024-09-13T13:36:00Z">
                                <w:r w:rsidR="0028604A">
                                  <w:rPr>
                                    <w:rFonts w:ascii="Calibri" w:hAnsi="Calibri" w:cs="Calibri"/>
                                    <w:sz w:val="22"/>
                                    <w:szCs w:val="22"/>
                                  </w:rPr>
                                  <w:t xml:space="preserve">feedback about the reward value of the choice, in the form of </w:t>
                                </w:r>
                                <w:proofErr w:type="gramStart"/>
                                <w:r w:rsidR="0028604A">
                                  <w:rPr>
                                    <w:rFonts w:ascii="Calibri" w:hAnsi="Calibri" w:cs="Calibri"/>
                                    <w:sz w:val="22"/>
                                    <w:szCs w:val="22"/>
                                  </w:rPr>
                                  <w:t>a number of</w:t>
                                </w:r>
                                <w:proofErr w:type="gramEnd"/>
                                <w:r w:rsidR="0028604A">
                                  <w:rPr>
                                    <w:rFonts w:ascii="Calibri" w:hAnsi="Calibri" w:cs="Calibri"/>
                                    <w:sz w:val="22"/>
                                    <w:szCs w:val="22"/>
                                  </w:rPr>
                                  <w:t xml:space="preserve"> stars that have been won.</w:t>
                                </w:r>
                              </w:ins>
                            </w:p>
                          </w:txbxContent>
                        </wps:txbx>
                        <wps:bodyPr rot="0" vert="horz" wrap="square" lIns="91440" tIns="45720" rIns="91440" bIns="45720" anchor="t" anchorCtr="0">
                          <a:spAutoFit/>
                        </wps:bodyPr>
                      </wps:wsp>
                      <pic:pic xmlns:pic="http://schemas.openxmlformats.org/drawingml/2006/picture">
                        <pic:nvPicPr>
                          <pic:cNvPr id="2052070897" name="Picture 12" descr="A screenshot of a diagram&#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419100" y="0"/>
                            <a:ext cx="4274820" cy="3387725"/>
                          </a:xfrm>
                          <a:prstGeom prst="rect">
                            <a:avLst/>
                          </a:prstGeom>
                        </pic:spPr>
                      </pic:pic>
                    </wpg:wgp>
                  </a:graphicData>
                </a:graphic>
              </wp:anchor>
            </w:drawing>
          </mc:Choice>
          <mc:Fallback>
            <w:pict>
              <v:group w14:anchorId="7EDE4DA5" id="Group 13" o:spid="_x0000_s1029" style="position:absolute;margin-left:0;margin-top:0;width:394.2pt;height:349.25pt;z-index:251689984" coordsize="50063,4435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">
                <v:shape id="_x0000_s1030" type="#_x0000_t202" style="position:absolute;top:3482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">
                  <v:textbox style="mso-fit-shape-to-text:t">
                    <w:txbxContent>
                      <w:p w14:paraId="7D825333" w14:textId="05126EE6" w:rsidR="00F47774" w:rsidRPr="00F47774" w:rsidRDefault="00F47774" w:rsidP="00F47774">
                        <w:pPr>
                          <w:rPr>
                            <w:rFonts w:ascii="Calibri" w:hAnsi="Calibri" w:cs="Calibri"/>
                            <w:sz w:val="22"/>
                            <w:szCs w:val="22"/>
                            <w:rPrChange w:id="101" w:author="Furl, Nicholas" w:date="2024-09-13T14:28:00Z" w16du:dateUtc="2024-09-13T13:28:00Z">
                              <w:rPr/>
                            </w:rPrChange>
                          </w:rPr>
                        </w:pPr>
                        <w:ins w:id="102" w:author="Furl, Nicholas" w:date="2024-09-13T14:28:00Z" w16du:dateUtc="2024-09-13T13:28:00Z">
                          <w:r w:rsidRPr="00F47774">
                            <w:rPr>
                              <w:rFonts w:ascii="Calibri" w:hAnsi="Calibri" w:cs="Calibri"/>
                              <w:sz w:val="22"/>
                              <w:szCs w:val="22"/>
                              <w:rPrChange w:id="103" w:author="Furl, Nicholas" w:date="2024-09-13T14:28:00Z" w16du:dateUtc="2024-09-13T13:28:00Z">
                                <w:rPr/>
                              </w:rPrChange>
                            </w:rPr>
                            <w:t>Figure S</w:t>
                          </w:r>
                        </w:ins>
                        <w:ins w:id="104" w:author="Furl, Nicholas" w:date="2024-09-13T14:29:00Z" w16du:dateUtc="2024-09-13T13:29:00Z">
                          <w:r>
                            <w:rPr>
                              <w:rFonts w:ascii="Calibri" w:hAnsi="Calibri" w:cs="Calibri"/>
                              <w:sz w:val="22"/>
                              <w:szCs w:val="22"/>
                            </w:rPr>
                            <w:t>2</w:t>
                          </w:r>
                        </w:ins>
                        <w:ins w:id="105" w:author="Furl, Nicholas" w:date="2024-09-13T14:28:00Z" w16du:dateUtc="2024-09-13T13:28:00Z">
                          <w:r w:rsidRPr="00F47774">
                            <w:rPr>
                              <w:rFonts w:ascii="Calibri" w:hAnsi="Calibri" w:cs="Calibri"/>
                              <w:sz w:val="22"/>
                              <w:szCs w:val="22"/>
                              <w:rPrChange w:id="106" w:author="Furl, Nicholas" w:date="2024-09-13T14:28:00Z" w16du:dateUtc="2024-09-13T13:28:00Z">
                                <w:rPr/>
                              </w:rPrChange>
                            </w:rPr>
                            <w:t xml:space="preserve">. </w:t>
                          </w:r>
                        </w:ins>
                        <w:ins w:id="107" w:author="Furl, Nicholas" w:date="2024-09-13T14:30:00Z" w16du:dateUtc="2024-09-13T13:30:00Z">
                          <w:r>
                            <w:rPr>
                              <w:rFonts w:ascii="Calibri" w:hAnsi="Calibri" w:cs="Calibri"/>
                              <w:sz w:val="22"/>
                              <w:szCs w:val="22"/>
                            </w:rPr>
                            <w:t>Screens from the Study 1 payoff condition.</w:t>
                          </w:r>
                        </w:ins>
                        <w:ins w:id="108" w:author="Furl, Nicholas" w:date="2024-09-13T14:34:00Z" w16du:dateUtc="2024-09-13T13:34:00Z">
                          <w:r w:rsidR="0028604A">
                            <w:rPr>
                              <w:rFonts w:ascii="Calibri" w:hAnsi="Calibri" w:cs="Calibri"/>
                              <w:sz w:val="22"/>
                              <w:szCs w:val="22"/>
                            </w:rPr>
                            <w:t xml:space="preserve"> Participants receive instructions (A) before each new sequence of options screens (B), for which they choose </w:t>
                          </w:r>
                        </w:ins>
                        <w:ins w:id="109" w:author="Furl, Nicholas" w:date="2024-09-13T14:35:00Z" w16du:dateUtc="2024-09-13T13:35:00Z">
                          <w:r w:rsidR="0028604A">
                            <w:rPr>
                              <w:rFonts w:ascii="Calibri" w:hAnsi="Calibri" w:cs="Calibri"/>
                              <w:sz w:val="22"/>
                              <w:szCs w:val="22"/>
                            </w:rPr>
                            <w:t xml:space="preserve">to take each option or sample another (C). In the payoff condition, taking an option leads to </w:t>
                          </w:r>
                        </w:ins>
                        <w:ins w:id="110" w:author="Furl, Nicholas" w:date="2024-09-13T14:36:00Z" w16du:dateUtc="2024-09-13T13:36:00Z">
                          <w:r w:rsidR="0028604A">
                            <w:rPr>
                              <w:rFonts w:ascii="Calibri" w:hAnsi="Calibri" w:cs="Calibri"/>
                              <w:sz w:val="22"/>
                              <w:szCs w:val="22"/>
                            </w:rPr>
                            <w:t xml:space="preserve">feedback about the reward value of the choice, in the form of </w:t>
                          </w:r>
                          <w:proofErr w:type="gramStart"/>
                          <w:r w:rsidR="0028604A">
                            <w:rPr>
                              <w:rFonts w:ascii="Calibri" w:hAnsi="Calibri" w:cs="Calibri"/>
                              <w:sz w:val="22"/>
                              <w:szCs w:val="22"/>
                            </w:rPr>
                            <w:t>a number of</w:t>
                          </w:r>
                          <w:proofErr w:type="gramEnd"/>
                          <w:r w:rsidR="0028604A">
                            <w:rPr>
                              <w:rFonts w:ascii="Calibri" w:hAnsi="Calibri" w:cs="Calibri"/>
                              <w:sz w:val="22"/>
                              <w:szCs w:val="22"/>
                            </w:rPr>
                            <w:t xml:space="preserve"> stars that have been won.</w:t>
                          </w:r>
                        </w:ins>
                      </w:p>
                    </w:txbxContent>
                  </v:textbox>
                </v:shape>
                <v:shape id="Picture 12" o:spid="_x0000_s1031" type="#_x0000_t75" alt="A screenshot of a diagram&#10;&#10;Description automatically generated" style="position:absolute;left:4191;width:42748;height:33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">
                  <v:imagedata r:id="rId10" o:title="A screenshot of a diagram&#10;&#10;Description automatically generated"/>
                </v:shape>
                <w10:wrap type="topAndBottom"/>
              </v:group>
            </w:pict>
          </mc:Fallback>
        </mc:AlternateContent>
      </w:r>
      <w:ins w:id="95" w:author="Furl, Nicholas" w:date="2024-09-13T14:29:00Z" w16du:dateUtc="2024-09-13T13:29:00Z">
        <w:r w:rsidR="00F47774">
          <w:br w:type="page"/>
        </w:r>
      </w:ins>
    </w:p>
    <w:p w14:paraId="03518953" w14:textId="54E376A7" w:rsidR="00F47774" w:rsidRDefault="00974DCF">
      <w:pPr>
        <w:rPr>
          <w:ins w:id="96" w:author="Furl, Nicholas" w:date="2024-09-13T14:30:00Z" w16du:dateUtc="2024-09-13T13:30: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92032" behindDoc="0" locked="0" layoutInCell="1" allowOverlap="1" wp14:anchorId="354BD1FD" wp14:editId="4EEDE476">
                <wp:simplePos x="0" y="0"/>
                <wp:positionH relativeFrom="column">
                  <wp:posOffset>259080</wp:posOffset>
                </wp:positionH>
                <wp:positionV relativeFrom="paragraph">
                  <wp:posOffset>0</wp:posOffset>
                </wp:positionV>
                <wp:extent cx="5006340" cy="5738495"/>
                <wp:effectExtent l="0" t="0" r="22860" b="14605"/>
                <wp:wrapTopAndBottom/>
                <wp:docPr id="302859142" name="Group 15"/>
                <wp:cNvGraphicFramePr/>
                <a:graphic xmlns:a="http://schemas.openxmlformats.org/drawingml/2006/main">
                  <a:graphicData uri="http://schemas.microsoft.com/office/word/2010/wordprocessingGroup">
                    <wpg:wgp>
                      <wpg:cNvGrpSpPr/>
                      <wpg:grpSpPr>
                        <a:xfrm>
                          <a:off x="0" y="0"/>
                          <a:ext cx="5006340" cy="5738495"/>
                          <a:chOff x="-15240" y="0"/>
                          <a:chExt cx="5006340" cy="5738495"/>
                        </a:xfrm>
                      </wpg:grpSpPr>
                      <wps:wsp>
                        <wps:cNvPr id="11048814" name="Text Box 2"/>
                        <wps:cNvSpPr txBox="1">
                          <a:spLocks noChangeArrowheads="1"/>
                        </wps:cNvSpPr>
                        <wps:spPr bwMode="auto">
                          <a:xfrm>
                            <a:off x="-15240" y="4785360"/>
                            <a:ext cx="5006340" cy="953135"/>
                          </a:xfrm>
                          <a:prstGeom prst="rect">
                            <a:avLst/>
                          </a:prstGeom>
                          <a:solidFill>
                            <a:srgbClr val="FFFFFF"/>
                          </a:solidFill>
                          <a:ln w="9525">
                            <a:solidFill>
                              <a:srgbClr val="000000"/>
                            </a:solidFill>
                            <a:miter lim="800000"/>
                            <a:headEnd/>
                            <a:tailEnd/>
                          </a:ln>
                        </wps:spPr>
                        <wps:txbx>
                          <w:txbxContent>
                            <w:p w14:paraId="6BFB76D9" w14:textId="6298C2BC" w:rsidR="00F47774" w:rsidRPr="00F47774" w:rsidRDefault="00F47774" w:rsidP="00F47774">
                              <w:pPr>
                                <w:rPr>
                                  <w:rFonts w:ascii="Calibri" w:hAnsi="Calibri" w:cs="Calibri"/>
                                  <w:sz w:val="22"/>
                                  <w:szCs w:val="22"/>
                                  <w:rPrChange w:id="97" w:author="Furl, Nicholas" w:date="2024-09-13T14:28:00Z" w16du:dateUtc="2024-09-13T13:28:00Z">
                                    <w:rPr/>
                                  </w:rPrChange>
                                </w:rPr>
                              </w:pPr>
                              <w:ins w:id="98" w:author="Furl, Nicholas" w:date="2024-09-13T14:28:00Z" w16du:dateUtc="2024-09-13T13:28:00Z">
                                <w:r w:rsidRPr="00F47774">
                                  <w:rPr>
                                    <w:rFonts w:ascii="Calibri" w:hAnsi="Calibri" w:cs="Calibri"/>
                                    <w:sz w:val="22"/>
                                    <w:szCs w:val="22"/>
                                    <w:rPrChange w:id="99" w:author="Furl, Nicholas" w:date="2024-09-13T14:28:00Z" w16du:dateUtc="2024-09-13T13:28:00Z">
                                      <w:rPr/>
                                    </w:rPrChange>
                                  </w:rPr>
                                  <w:t>Figure S</w:t>
                                </w:r>
                              </w:ins>
                              <w:ins w:id="100" w:author="Furl, Nicholas" w:date="2024-09-13T14:30:00Z" w16du:dateUtc="2024-09-13T13:30:00Z">
                                <w:r>
                                  <w:rPr>
                                    <w:rFonts w:ascii="Calibri" w:hAnsi="Calibri" w:cs="Calibri"/>
                                    <w:sz w:val="22"/>
                                    <w:szCs w:val="22"/>
                                  </w:rPr>
                                  <w:t>3</w:t>
                                </w:r>
                              </w:ins>
                              <w:ins w:id="101" w:author="Furl, Nicholas" w:date="2024-09-13T14:28:00Z" w16du:dateUtc="2024-09-13T13:28:00Z">
                                <w:r w:rsidRPr="00F47774">
                                  <w:rPr>
                                    <w:rFonts w:ascii="Calibri" w:hAnsi="Calibri" w:cs="Calibri"/>
                                    <w:sz w:val="22"/>
                                    <w:szCs w:val="22"/>
                                    <w:rPrChange w:id="102" w:author="Furl, Nicholas" w:date="2024-09-13T14:28:00Z" w16du:dateUtc="2024-09-13T13:28:00Z">
                                      <w:rPr/>
                                    </w:rPrChange>
                                  </w:rPr>
                                  <w:t>.</w:t>
                                </w:r>
                              </w:ins>
                              <w:ins w:id="103" w:author="Furl, Nicholas" w:date="2024-09-13T14:30:00Z" w16du:dateUtc="2024-09-13T13:30:00Z">
                                <w:r>
                                  <w:rPr>
                                    <w:rFonts w:ascii="Calibri" w:hAnsi="Calibri" w:cs="Calibri"/>
                                    <w:sz w:val="22"/>
                                    <w:szCs w:val="22"/>
                                  </w:rPr>
                                  <w:t xml:space="preserve"> S</w:t>
                                </w:r>
                              </w:ins>
                              <w:ins w:id="104" w:author="Furl, Nicholas" w:date="2024-09-13T14:31:00Z" w16du:dateUtc="2024-09-13T13:31:00Z">
                                <w:r>
                                  <w:rPr>
                                    <w:rFonts w:ascii="Calibri" w:hAnsi="Calibri" w:cs="Calibri"/>
                                    <w:sz w:val="22"/>
                                    <w:szCs w:val="22"/>
                                  </w:rPr>
                                  <w:t>creens from Study 1 squares condition.</w:t>
                                </w:r>
                              </w:ins>
                              <w:ins w:id="105" w:author="Furl, Nicholas" w:date="2024-09-13T14:28:00Z" w16du:dateUtc="2024-09-13T13:28:00Z">
                                <w:r w:rsidRPr="00F47774">
                                  <w:rPr>
                                    <w:rFonts w:ascii="Calibri" w:hAnsi="Calibri" w:cs="Calibri"/>
                                    <w:sz w:val="22"/>
                                    <w:szCs w:val="22"/>
                                    <w:rPrChange w:id="106" w:author="Furl, Nicholas" w:date="2024-09-13T14:28:00Z" w16du:dateUtc="2024-09-13T13:28:00Z">
                                      <w:rPr/>
                                    </w:rPrChange>
                                  </w:rPr>
                                  <w:t xml:space="preserve"> </w:t>
                                </w:r>
                              </w:ins>
                              <w:ins w:id="107" w:author="Furl, Nicholas" w:date="2024-09-13T14:39:00Z" w16du:dateUtc="2024-09-13T13:39:00Z">
                                <w:r w:rsidR="00974DCF">
                                  <w:rPr>
                                    <w:rFonts w:ascii="Calibri" w:hAnsi="Calibri" w:cs="Calibri"/>
                                    <w:sz w:val="22"/>
                                    <w:szCs w:val="22"/>
                                  </w:rPr>
                                  <w:t xml:space="preserve">After receiving instructions (A), participants view option screens (B), followed by choices (C) to take the option or sample another. </w:t>
                                </w:r>
                              </w:ins>
                              <w:ins w:id="108" w:author="Furl, Nicholas" w:date="2024-09-13T14:40:00Z" w16du:dateUtc="2024-09-13T13:40:00Z">
                                <w:r w:rsidR="00974DCF">
                                  <w:rPr>
                                    <w:rFonts w:ascii="Calibri" w:hAnsi="Calibri" w:cs="Calibri"/>
                                    <w:sz w:val="22"/>
                                    <w:szCs w:val="22"/>
                                  </w:rPr>
                                  <w:t xml:space="preserve">In the squares condition, when a choice is made, participants then must page through grey squares (D), which replace the remaining option screens, before they can continue to receive feedback on their choice in that sequence </w:t>
                                </w:r>
                              </w:ins>
                              <w:ins w:id="109" w:author="Furl, Nicholas" w:date="2024-09-13T14:41:00Z" w16du:dateUtc="2024-09-13T13:41:00Z">
                                <w:r w:rsidR="00974DCF">
                                  <w:rPr>
                                    <w:rFonts w:ascii="Calibri" w:hAnsi="Calibri" w:cs="Calibri"/>
                                    <w:sz w:val="22"/>
                                    <w:szCs w:val="22"/>
                                  </w:rPr>
                                  <w:t>(E).</w:t>
                                </w:r>
                              </w:ins>
                            </w:p>
                          </w:txbxContent>
                        </wps:txbx>
                        <wps:bodyPr rot="0" vert="horz" wrap="square" lIns="91440" tIns="45720" rIns="91440" bIns="45720" anchor="t" anchorCtr="0">
                          <a:spAutoFit/>
                        </wps:bodyPr>
                      </wps:wsp>
                      <pic:pic xmlns:pic="http://schemas.openxmlformats.org/drawingml/2006/picture">
                        <pic:nvPicPr>
                          <pic:cNvPr id="1573981967" name="Picture 14" descr="A screenshot of a computer scree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571500" y="0"/>
                            <a:ext cx="3970020" cy="4634718"/>
                          </a:xfrm>
                          <a:prstGeom prst="rect">
                            <a:avLst/>
                          </a:prstGeom>
                        </pic:spPr>
                      </pic:pic>
                    </wpg:wgp>
                  </a:graphicData>
                </a:graphic>
                <wp14:sizeRelV relativeFrom="margin">
                  <wp14:pctHeight>0</wp14:pctHeight>
                </wp14:sizeRelV>
              </wp:anchor>
            </w:drawing>
          </mc:Choice>
          <mc:Fallback>
            <w:pict>
              <v:group w14:anchorId="354BD1FD" id="Group 15" o:spid="_x0000_s1032" style="position:absolute;margin-left:20.4pt;margin-top:0;width:394.2pt;height:451.85pt;z-index:251692032;mso-height-relative:margin" coordorigin="-152" coordsize="50063,5738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">
                <v:shape id="_x0000_s1033" type="#_x0000_t202" style="position:absolute;left:-152;top:47853;width:50063;height:9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">
                  <v:textbox style="mso-fit-shape-to-text:t">
                    <w:txbxContent>
                      <w:p w14:paraId="6BFB76D9" w14:textId="6298C2BC" w:rsidR="00F47774" w:rsidRPr="00F47774" w:rsidRDefault="00F47774" w:rsidP="00F47774">
                        <w:pPr>
                          <w:rPr>
                            <w:rFonts w:ascii="Calibri" w:hAnsi="Calibri" w:cs="Calibri"/>
                            <w:sz w:val="22"/>
                            <w:szCs w:val="22"/>
                            <w:rPrChange w:id="126" w:author="Furl, Nicholas" w:date="2024-09-13T14:28:00Z" w16du:dateUtc="2024-09-13T13:28:00Z">
                              <w:rPr/>
                            </w:rPrChange>
                          </w:rPr>
                        </w:pPr>
                        <w:ins w:id="127" w:author="Furl, Nicholas" w:date="2024-09-13T14:28:00Z" w16du:dateUtc="2024-09-13T13:28:00Z">
                          <w:r w:rsidRPr="00F47774">
                            <w:rPr>
                              <w:rFonts w:ascii="Calibri" w:hAnsi="Calibri" w:cs="Calibri"/>
                              <w:sz w:val="22"/>
                              <w:szCs w:val="22"/>
                              <w:rPrChange w:id="128" w:author="Furl, Nicholas" w:date="2024-09-13T14:28:00Z" w16du:dateUtc="2024-09-13T13:28:00Z">
                                <w:rPr/>
                              </w:rPrChange>
                            </w:rPr>
                            <w:t>Figure S</w:t>
                          </w:r>
                        </w:ins>
                        <w:ins w:id="129" w:author="Furl, Nicholas" w:date="2024-09-13T14:30:00Z" w16du:dateUtc="2024-09-13T13:30:00Z">
                          <w:r>
                            <w:rPr>
                              <w:rFonts w:ascii="Calibri" w:hAnsi="Calibri" w:cs="Calibri"/>
                              <w:sz w:val="22"/>
                              <w:szCs w:val="22"/>
                            </w:rPr>
                            <w:t>3</w:t>
                          </w:r>
                        </w:ins>
                        <w:ins w:id="130" w:author="Furl, Nicholas" w:date="2024-09-13T14:28:00Z" w16du:dateUtc="2024-09-13T13:28:00Z">
                          <w:r w:rsidRPr="00F47774">
                            <w:rPr>
                              <w:rFonts w:ascii="Calibri" w:hAnsi="Calibri" w:cs="Calibri"/>
                              <w:sz w:val="22"/>
                              <w:szCs w:val="22"/>
                              <w:rPrChange w:id="131" w:author="Furl, Nicholas" w:date="2024-09-13T14:28:00Z" w16du:dateUtc="2024-09-13T13:28:00Z">
                                <w:rPr/>
                              </w:rPrChange>
                            </w:rPr>
                            <w:t>.</w:t>
                          </w:r>
                        </w:ins>
                        <w:ins w:id="132" w:author="Furl, Nicholas" w:date="2024-09-13T14:30:00Z" w16du:dateUtc="2024-09-13T13:30:00Z">
                          <w:r>
                            <w:rPr>
                              <w:rFonts w:ascii="Calibri" w:hAnsi="Calibri" w:cs="Calibri"/>
                              <w:sz w:val="22"/>
                              <w:szCs w:val="22"/>
                            </w:rPr>
                            <w:t xml:space="preserve"> S</w:t>
                          </w:r>
                        </w:ins>
                        <w:ins w:id="133" w:author="Furl, Nicholas" w:date="2024-09-13T14:31:00Z" w16du:dateUtc="2024-09-13T13:31:00Z">
                          <w:r>
                            <w:rPr>
                              <w:rFonts w:ascii="Calibri" w:hAnsi="Calibri" w:cs="Calibri"/>
                              <w:sz w:val="22"/>
                              <w:szCs w:val="22"/>
                            </w:rPr>
                            <w:t>creens from Study 1 squares condition.</w:t>
                          </w:r>
                        </w:ins>
                        <w:ins w:id="134" w:author="Furl, Nicholas" w:date="2024-09-13T14:28:00Z" w16du:dateUtc="2024-09-13T13:28:00Z">
                          <w:r w:rsidRPr="00F47774">
                            <w:rPr>
                              <w:rFonts w:ascii="Calibri" w:hAnsi="Calibri" w:cs="Calibri"/>
                              <w:sz w:val="22"/>
                              <w:szCs w:val="22"/>
                              <w:rPrChange w:id="135" w:author="Furl, Nicholas" w:date="2024-09-13T14:28:00Z" w16du:dateUtc="2024-09-13T13:28:00Z">
                                <w:rPr/>
                              </w:rPrChange>
                            </w:rPr>
                            <w:t xml:space="preserve"> </w:t>
                          </w:r>
                        </w:ins>
                        <w:ins w:id="136" w:author="Furl, Nicholas" w:date="2024-09-13T14:39:00Z" w16du:dateUtc="2024-09-13T13:39:00Z">
                          <w:r w:rsidR="00974DCF">
                            <w:rPr>
                              <w:rFonts w:ascii="Calibri" w:hAnsi="Calibri" w:cs="Calibri"/>
                              <w:sz w:val="22"/>
                              <w:szCs w:val="22"/>
                            </w:rPr>
                            <w:t xml:space="preserve">After receiving instructions (A), participants view option screens (B), followed by choices (C) to take the option or sample another. </w:t>
                          </w:r>
                        </w:ins>
                        <w:ins w:id="137" w:author="Furl, Nicholas" w:date="2024-09-13T14:40:00Z" w16du:dateUtc="2024-09-13T13:40:00Z">
                          <w:r w:rsidR="00974DCF">
                            <w:rPr>
                              <w:rFonts w:ascii="Calibri" w:hAnsi="Calibri" w:cs="Calibri"/>
                              <w:sz w:val="22"/>
                              <w:szCs w:val="22"/>
                            </w:rPr>
                            <w:t xml:space="preserve">In the squares condition, when a choice is made, participants then must page through grey squares (D), which replace the remaining option screens, before they can continue to receive feedback on their choice in that sequence </w:t>
                          </w:r>
                        </w:ins>
                        <w:ins w:id="138" w:author="Furl, Nicholas" w:date="2024-09-13T14:41:00Z" w16du:dateUtc="2024-09-13T13:41:00Z">
                          <w:r w:rsidR="00974DCF">
                            <w:rPr>
                              <w:rFonts w:ascii="Calibri" w:hAnsi="Calibri" w:cs="Calibri"/>
                              <w:sz w:val="22"/>
                              <w:szCs w:val="22"/>
                            </w:rPr>
                            <w:t>(E).</w:t>
                          </w:r>
                        </w:ins>
                      </w:p>
                    </w:txbxContent>
                  </v:textbox>
                </v:shape>
                <v:shape id="Picture 14" o:spid="_x0000_s1034" type="#_x0000_t75" alt="A screenshot of a computer screen&#10;&#10;Description automatically generated" style="position:absolute;left:5715;width:39700;height:46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">
                  <v:imagedata r:id="rId12" o:title="A screenshot of a computer screen&#10;&#10;Description automatically generated"/>
                </v:shape>
                <w10:wrap type="topAndBottom"/>
              </v:group>
            </w:pict>
          </mc:Fallback>
        </mc:AlternateContent>
      </w:r>
      <w:ins w:id="110" w:author="Furl, Nicholas" w:date="2024-09-13T14:30:00Z" w16du:dateUtc="2024-09-13T13:30:00Z">
        <w:r w:rsidR="00F47774">
          <w:br w:type="page"/>
        </w:r>
      </w:ins>
    </w:p>
    <w:p w14:paraId="6A382B82" w14:textId="274B0026" w:rsidR="00CD408A" w:rsidRPr="00EF5897" w:rsidRDefault="00000000">
      <w:pPr>
        <w:pStyle w:val="Body"/>
        <w:spacing w:after="120" w:line="480" w:lineRule="auto"/>
      </w:pPr>
      <w:del w:id="111" w:author="Furl, Nicholas" w:date="2024-09-08T13:01:00Z" w16du:dateUtc="2024-09-08T12:01:00Z">
        <w:r w:rsidRPr="00D92074" w:rsidDel="00EE2921">
          <w:lastRenderedPageBreak/>
          <w:delText xml:space="preserve">Text A: </w:delText>
        </w:r>
      </w:del>
      <w:r w:rsidRPr="00D92074">
        <w:t>Parameter recovery</w:t>
      </w:r>
    </w:p>
    <w:p w14:paraId="2D8779BD" w14:textId="72554CE1" w:rsidR="005D39E5"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r w:rsidR="003110A9" w:rsidRPr="00D92074">
        <w:t>randomly generated</w:t>
      </w:r>
      <w:r w:rsidRPr="00D92074">
        <w:t xml:space="preserve"> option values. </w:t>
      </w:r>
      <w:r w:rsidR="00A2375D">
        <w:t>W</w:t>
      </w:r>
      <w:r w:rsidRPr="00D92074">
        <w:t xml:space="preserve">e simulated </w:t>
      </w:r>
      <w:r w:rsidR="007322B7">
        <w:t xml:space="preserve">models with 12 possible levels of each parameter, within which there were </w:t>
      </w:r>
      <w:r w:rsidRPr="00D92074">
        <w:t>2</w:t>
      </w:r>
      <w:r w:rsidR="00EC665E">
        <w:t>5</w:t>
      </w:r>
      <w:r w:rsidRPr="00D92074">
        <w:t xml:space="preserve"> </w:t>
      </w:r>
      <w:r w:rsidR="007322B7">
        <w:t xml:space="preserve">simulated </w:t>
      </w:r>
      <w:r w:rsidRPr="00D92074">
        <w:t>participants with five sequence</w:t>
      </w:r>
      <w:r w:rsidR="00EC665E">
        <w:t>s</w:t>
      </w:r>
      <w:r w:rsidRPr="00D92074">
        <w:t xml:space="preserve"> per participant </w:t>
      </w:r>
      <w:r w:rsidR="00EC665E">
        <w:t>and</w:t>
      </w:r>
      <w:r w:rsidRPr="00D92074">
        <w:t xml:space="preserve"> </w:t>
      </w:r>
      <w:r w:rsidR="007322B7">
        <w:t>12</w:t>
      </w:r>
      <w:r w:rsidRPr="00D92074">
        <w:t xml:space="preserve"> options per sequence. To parallel the structure of our empirical paradigms, we created a generating distribution (separately for each simulated participant) of </w:t>
      </w:r>
      <w:r w:rsidR="002266F3">
        <w:t>90</w:t>
      </w:r>
      <w:r w:rsidRPr="00D92074">
        <w:t xml:space="preserve"> option values, </w:t>
      </w:r>
      <w:r w:rsidR="00A2375D" w:rsidRPr="00D92074">
        <w:t>randomly produced</w:t>
      </w:r>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w:t>
      </w:r>
      <w:proofErr w:type="gramStart"/>
      <w:r w:rsidRPr="00D92074">
        <w:t xml:space="preserve">aforementioned </w:t>
      </w:r>
      <w:r w:rsidR="005D39E5" w:rsidRPr="00D92074">
        <w:t>randomly</w:t>
      </w:r>
      <w:proofErr w:type="gramEnd"/>
      <w:r w:rsidR="005D39E5" w:rsidRPr="00D92074">
        <w:t xml:space="preserve"> generated</w:t>
      </w:r>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 xml:space="preserve">For the three models we cover in the main text, </w:t>
      </w:r>
      <w:del w:id="112" w:author="Furl, Nicholas" w:date="2024-09-13T15:37:00Z" w16du:dateUtc="2024-09-13T14:37:00Z">
        <w:r w:rsidR="00AD5F5F" w:rsidDel="00E66053">
          <w:delText>CO, CS</w:delText>
        </w:r>
      </w:del>
      <w:ins w:id="113" w:author="Furl, Nicholas" w:date="2024-09-13T15:37:00Z" w16du:dateUtc="2024-09-13T14:37:00Z">
        <w:r w:rsidR="00E66053">
          <w:t>Cost to Sample, Cut Off</w:t>
        </w:r>
      </w:ins>
      <w:r w:rsidR="00AD5F5F">
        <w:t xml:space="preserve"> and </w:t>
      </w:r>
      <w:del w:id="114" w:author="Furl, Nicholas" w:date="2024-09-11T08:38:00Z" w16du:dateUtc="2024-09-11T07:38:00Z">
        <w:r w:rsidR="00AD5F5F" w:rsidDel="00056DFB">
          <w:delText>BP</w:delText>
        </w:r>
      </w:del>
      <w:ins w:id="115" w:author="Furl, Nicholas" w:date="2024-09-11T08:38:00Z" w16du:dateUtc="2024-09-11T07:38:00Z">
        <w:r w:rsidR="00056DFB">
          <w:t>Biased Prior</w:t>
        </w:r>
      </w:ins>
      <w:ins w:id="116" w:author="Furl, Nicholas" w:date="2024-09-11T08:37:00Z" w16du:dateUtc="2024-09-11T07:37:00Z">
        <w:r w:rsidR="00056DFB">
          <w:t xml:space="preserve"> models</w:t>
        </w:r>
      </w:ins>
      <w:r w:rsidR="00AD5F5F">
        <w:t>, c</w:t>
      </w:r>
      <w:r w:rsidRPr="00D92074">
        <w:t>onfigured and estimated parameters tended to correlate (Figure S1 and lower panel of Figure S3). Also, the sampling rates simulated using configured parameters highly correlated with sampling rates simulated using the estimated parameters (Figure S2 and middle panel of Figure S3).</w:t>
      </w:r>
      <w:r w:rsidR="007610B0">
        <w:t xml:space="preserve"> </w:t>
      </w:r>
    </w:p>
    <w:p w14:paraId="737B80BB" w14:textId="4466839D" w:rsidR="00931A9E" w:rsidRPr="00EF5897" w:rsidRDefault="007610B0" w:rsidP="005D39E5">
      <w:pPr>
        <w:pStyle w:val="Body"/>
        <w:spacing w:after="120" w:line="480" w:lineRule="auto"/>
        <w:ind w:firstLine="720"/>
      </w:pPr>
      <w:r>
        <w:t xml:space="preserve">We formulated two </w:t>
      </w:r>
      <w:r w:rsidR="005D39E5">
        <w:t>more</w:t>
      </w:r>
      <w:r>
        <w:t xml:space="preserve"> theoretical models, </w:t>
      </w:r>
      <w:r w:rsidR="005D39E5">
        <w:t>but these</w:t>
      </w:r>
      <w:r>
        <w:t xml:space="preserve"> did not perform so well during parameter recovery</w:t>
      </w:r>
      <w:r w:rsidR="005D39E5">
        <w:t xml:space="preserve"> and so were excluded from model fitting and comparison</w:t>
      </w:r>
      <w:r>
        <w:t xml:space="preserve">. </w:t>
      </w:r>
      <w:r w:rsidR="00931A9E" w:rsidRPr="00D92074">
        <w:t xml:space="preserve">In the </w:t>
      </w:r>
      <w:del w:id="117" w:author="Furl, Nicholas" w:date="2024-09-13T14:45:00Z" w16du:dateUtc="2024-09-13T13:45:00Z">
        <w:r w:rsidR="00931A9E" w:rsidRPr="00D92074" w:rsidDel="00225574">
          <w:rPr>
            <w:i/>
            <w:iCs/>
          </w:rPr>
          <w:delText>b</w:delText>
        </w:r>
      </w:del>
      <w:ins w:id="118" w:author="Furl, Nicholas" w:date="2024-09-13T14:45:00Z" w16du:dateUtc="2024-09-13T13:45:00Z">
        <w:r w:rsidR="00225574">
          <w:rPr>
            <w:i/>
            <w:iCs/>
          </w:rPr>
          <w:t>B</w:t>
        </w:r>
      </w:ins>
      <w:r w:rsidR="00931A9E" w:rsidRPr="00D92074">
        <w:rPr>
          <w:i/>
          <w:iCs/>
        </w:rPr>
        <w:t xml:space="preserve">iased </w:t>
      </w:r>
      <w:ins w:id="119" w:author="Furl, Nicholas" w:date="2024-09-13T14:45:00Z" w16du:dateUtc="2024-09-13T13:45:00Z">
        <w:r w:rsidR="00225574">
          <w:rPr>
            <w:i/>
            <w:iCs/>
          </w:rPr>
          <w:t>V</w:t>
        </w:r>
      </w:ins>
      <w:del w:id="120" w:author="Furl, Nicholas" w:date="2024-09-13T14:45:00Z" w16du:dateUtc="2024-09-13T13:45:00Z">
        <w:r w:rsidR="00931A9E" w:rsidRPr="00D92074" w:rsidDel="00225574">
          <w:rPr>
            <w:i/>
            <w:iCs/>
          </w:rPr>
          <w:delText>v</w:delText>
        </w:r>
      </w:del>
      <w:r w:rsidR="00931A9E" w:rsidRPr="00D92074">
        <w:rPr>
          <w:i/>
          <w:iCs/>
        </w:rPr>
        <w:t>alues model</w:t>
      </w:r>
      <w:del w:id="121" w:author="Furl, Nicholas" w:date="2024-09-13T14:42:00Z" w16du:dateUtc="2024-09-13T13:42:00Z">
        <w:r w:rsidR="00931A9E" w:rsidRPr="00D92074" w:rsidDel="00225574">
          <w:rPr>
            <w:i/>
            <w:iCs/>
          </w:rPr>
          <w:delText xml:space="preserve"> (BV)</w:delText>
        </w:r>
      </w:del>
      <w:r w:rsidR="00931A9E" w:rsidRPr="00D92074">
        <w:t xml:space="preserve">, we considered the possibility that, although participants may use the optimal </w:t>
      </w:r>
      <w:r w:rsidR="00931A9E" w:rsidRPr="00D92074">
        <w:lastRenderedPageBreak/>
        <w:t xml:space="preserve">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00931A9E" w:rsidRPr="00D92074">
        <w:rPr>
          <w:rFonts w:cs="Times New Roman"/>
          <w:rtl/>
        </w:rPr>
        <w:t>“</w:t>
      </w:r>
      <w:r w:rsidR="00931A9E" w:rsidRPr="00D92074">
        <w:t>high threshold</w:t>
      </w:r>
      <w:r w:rsidR="00931A9E" w:rsidRPr="00EF5897">
        <w:t xml:space="preserve">” </w:t>
      </w:r>
      <w:r w:rsidR="00931A9E" w:rsidRPr="00D92074">
        <w:t>models of optimal stopping in mate choice (Furl et al., 2019; Valone et al., 1996).</w:t>
      </w:r>
      <w:r w:rsidR="000D5D64">
        <w:t xml:space="preserve"> </w:t>
      </w:r>
      <w:r w:rsidR="00876D26">
        <w:t>We incorporated a</w:t>
      </w:r>
      <w:r w:rsidR="00EC2CF3">
        <w:t xml:space="preserve"> threshold </w:t>
      </w:r>
      <w:r w:rsidR="00876D26">
        <w:t>into</w:t>
      </w:r>
      <w:r w:rsidR="00EC2CF3">
        <w:t xml:space="preserve"> </w:t>
      </w:r>
      <w:r w:rsidR="00823F73">
        <w:t xml:space="preserve">the </w:t>
      </w:r>
      <w:del w:id="122" w:author="Furl, Nicholas" w:date="2024-09-13T14:42:00Z" w16du:dateUtc="2024-09-13T13:42:00Z">
        <w:r w:rsidR="00EC2CF3" w:rsidDel="00225574">
          <w:delText xml:space="preserve">BV </w:delText>
        </w:r>
      </w:del>
      <w:ins w:id="123" w:author="Furl, Nicholas" w:date="2024-09-13T14:42:00Z" w16du:dateUtc="2024-09-13T13:42:00Z">
        <w:r w:rsidR="00225574">
          <w:t xml:space="preserve">Biased Values </w:t>
        </w:r>
      </w:ins>
      <w:r w:rsidR="00EC2CF3">
        <w:t>model: Option values above this option value threshold are transformed to 100 (the maximal option value) and option values below this threshold are transformed to 1 (the minimal option value). The transformed option values</w:t>
      </w:r>
      <w:r w:rsidR="00C95D67">
        <w:t>, once rendered attractive only when above threshold,</w:t>
      </w:r>
      <w:r w:rsidR="00EC2CF3">
        <w:t xml:space="preserve"> are then submitted to the </w:t>
      </w:r>
      <w:del w:id="124" w:author="Furl, Nicholas" w:date="2024-09-11T10:04:00Z" w16du:dateUtc="2024-09-11T09:04:00Z">
        <w:r w:rsidR="00EC2CF3" w:rsidDel="002846D5">
          <w:delText>ideal observer model</w:delText>
        </w:r>
      </w:del>
      <w:ins w:id="125" w:author="Furl, Nicholas" w:date="2024-09-11T10:04:00Z" w16du:dateUtc="2024-09-11T09:04:00Z">
        <w:r w:rsidR="002846D5">
          <w:t>Ideal Observer</w:t>
        </w:r>
      </w:ins>
      <w:r w:rsidR="00931A9E" w:rsidRPr="00D92074">
        <w:t>. We picked the centre of the input value range (i.e., 5</w:t>
      </w:r>
      <w:r w:rsidR="00A16060">
        <w:t>0</w:t>
      </w:r>
      <w:r w:rsidR="00931A9E">
        <w:t>)</w:t>
      </w:r>
      <w:r w:rsidR="00A16060">
        <w:t xml:space="preserve"> </w:t>
      </w:r>
      <w:r w:rsidR="00931A9E" w:rsidRPr="00D92074">
        <w:t xml:space="preserve">as the starting value for the </w:t>
      </w:r>
      <w:r w:rsidR="00A16060">
        <w:t xml:space="preserve">threshold </w:t>
      </w:r>
      <w:r w:rsidR="00931A9E" w:rsidRPr="00D92074">
        <w:t>parameter when fitting to participant</w:t>
      </w:r>
      <w:r w:rsidR="00931A9E">
        <w:t xml:space="preserve">s’ </w:t>
      </w:r>
      <w:r w:rsidR="00931A9E" w:rsidRPr="00D92074">
        <w:t>choices</w:t>
      </w:r>
      <w:r w:rsidR="00931A9E">
        <w:t xml:space="preserve"> and bounded the parameter fitting to be within the option value range 1 to 100</w:t>
      </w:r>
      <w:r w:rsidR="00931A9E" w:rsidRPr="00D92074">
        <w:t xml:space="preserve">. </w:t>
      </w:r>
    </w:p>
    <w:p w14:paraId="64066B29" w14:textId="1069FA12" w:rsidR="00931A9E" w:rsidRPr="00A3052A" w:rsidRDefault="00931A9E" w:rsidP="00A3052A">
      <w:pPr>
        <w:pStyle w:val="Body"/>
        <w:spacing w:after="288" w:line="480" w:lineRule="auto"/>
        <w:ind w:firstLine="720"/>
      </w:pPr>
      <w:r w:rsidRPr="00D92074">
        <w:t xml:space="preserve">The </w:t>
      </w:r>
      <w:ins w:id="126" w:author="Furl, Nicholas" w:date="2024-09-13T14:42:00Z" w16du:dateUtc="2024-09-13T13:42:00Z">
        <w:r w:rsidR="00225574">
          <w:rPr>
            <w:i/>
            <w:iCs/>
          </w:rPr>
          <w:t>B</w:t>
        </w:r>
      </w:ins>
      <w:del w:id="127" w:author="Furl, Nicholas" w:date="2024-09-13T14:42:00Z" w16du:dateUtc="2024-09-13T13:42:00Z">
        <w:r w:rsidRPr="00931A9E" w:rsidDel="00225574">
          <w:rPr>
            <w:i/>
            <w:iCs/>
          </w:rPr>
          <w:delText>b</w:delText>
        </w:r>
      </w:del>
      <w:r w:rsidRPr="00931A9E">
        <w:rPr>
          <w:i/>
          <w:iCs/>
        </w:rPr>
        <w:t xml:space="preserve">iased </w:t>
      </w:r>
      <w:ins w:id="128" w:author="Furl, Nicholas" w:date="2024-09-13T14:43:00Z" w16du:dateUtc="2024-09-13T13:43:00Z">
        <w:r w:rsidR="00225574">
          <w:rPr>
            <w:i/>
            <w:iCs/>
          </w:rPr>
          <w:t>R</w:t>
        </w:r>
      </w:ins>
      <w:del w:id="129" w:author="Furl, Nicholas" w:date="2024-09-13T14:43:00Z" w16du:dateUtc="2024-09-13T13:43:00Z">
        <w:r w:rsidRPr="00931A9E" w:rsidDel="00225574">
          <w:rPr>
            <w:i/>
            <w:iCs/>
          </w:rPr>
          <w:delText>r</w:delText>
        </w:r>
      </w:del>
      <w:r w:rsidRPr="00931A9E">
        <w:rPr>
          <w:i/>
          <w:iCs/>
        </w:rPr>
        <w:t>ewards model</w:t>
      </w:r>
      <w:ins w:id="130" w:author="Furl, Nicholas" w:date="2024-09-13T14:42:00Z" w16du:dateUtc="2024-09-13T13:42:00Z">
        <w:r w:rsidR="00225574">
          <w:rPr>
            <w:i/>
            <w:iCs/>
          </w:rPr>
          <w:t xml:space="preserve"> </w:t>
        </w:r>
      </w:ins>
      <w:del w:id="131" w:author="Furl, Nicholas" w:date="2024-09-13T14:42:00Z" w16du:dateUtc="2024-09-13T13:42:00Z">
        <w:r w:rsidRPr="00D92074" w:rsidDel="00225574">
          <w:delText xml:space="preserve"> </w:delText>
        </w:r>
        <w:r w:rsidRPr="00B47863" w:rsidDel="00225574">
          <w:rPr>
            <w:i/>
            <w:iCs/>
          </w:rPr>
          <w:delText>(BR)</w:delText>
        </w:r>
      </w:del>
      <w:del w:id="132" w:author="Furl, Nicholas" w:date="2024-09-13T14:43:00Z" w16du:dateUtc="2024-09-13T13:43:00Z">
        <w:r w:rsidRPr="00D92074" w:rsidDel="00225574">
          <w:delText xml:space="preserve"> </w:delText>
        </w:r>
      </w:del>
      <w:r w:rsidRPr="00D92074">
        <w:t xml:space="preserve">is based on similar logic as </w:t>
      </w:r>
      <w:del w:id="133" w:author="Furl, Nicholas" w:date="2024-09-13T14:42:00Z" w16du:dateUtc="2024-09-13T13:42:00Z">
        <w:r w:rsidRPr="00D92074" w:rsidDel="00225574">
          <w:delText>BV</w:delText>
        </w:r>
      </w:del>
      <w:ins w:id="134" w:author="Furl, Nicholas" w:date="2024-09-13T14:42:00Z" w16du:dateUtc="2024-09-13T13:42:00Z">
        <w:r w:rsidR="00225574">
          <w:t>the Biased Values model</w:t>
        </w:r>
      </w:ins>
      <w:r w:rsidRPr="00D92074">
        <w:t xml:space="preserve">.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w:t>
      </w:r>
      <w:ins w:id="135" w:author="Furl, Nicholas" w:date="2024-09-13T14:43:00Z" w16du:dateUtc="2024-09-13T13:43:00Z">
        <w:r w:rsidR="00225574">
          <w:t>the Biased Values model</w:t>
        </w:r>
      </w:ins>
      <w:del w:id="136" w:author="Furl, Nicholas" w:date="2024-09-13T14:43:00Z" w16du:dateUtc="2024-09-13T13:43:00Z">
        <w:r w:rsidRPr="00D92074" w:rsidDel="00225574">
          <w:delText>BV</w:delText>
        </w:r>
      </w:del>
      <w:r w:rsidRPr="00D92074">
        <w:t xml:space="preserve">,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 xml:space="preserve">As in </w:t>
      </w:r>
      <w:ins w:id="137" w:author="Furl, Nicholas" w:date="2024-09-13T14:43:00Z" w16du:dateUtc="2024-09-13T13:43:00Z">
        <w:r w:rsidR="00225574">
          <w:t>the Biased Values model</w:t>
        </w:r>
      </w:ins>
      <w:del w:id="138" w:author="Furl, Nicholas" w:date="2024-09-13T14:43:00Z" w16du:dateUtc="2024-09-13T13:43:00Z">
        <w:r w:rsidRPr="00D92074" w:rsidDel="00225574">
          <w:delText>the BV model</w:delText>
        </w:r>
      </w:del>
      <w:r w:rsidRPr="00D92074">
        <w:t>,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46731E2D" w:rsidR="00CD408A" w:rsidRPr="00920EF1" w:rsidDel="00490458" w:rsidRDefault="00000000">
      <w:pPr>
        <w:rPr>
          <w:del w:id="139" w:author="Furl, Nicholas" w:date="2024-09-13T14:48:00Z" w16du:dateUtc="2024-09-13T13:48:00Z"/>
        </w:rPr>
        <w:pPrChange w:id="140" w:author="Furl, Nicholas" w:date="2024-09-13T14:49:00Z" w16du:dateUtc="2024-09-13T13:49:00Z">
          <w:pPr>
            <w:pStyle w:val="Body"/>
            <w:spacing w:after="120" w:line="480" w:lineRule="auto"/>
          </w:pPr>
        </w:pPrChange>
      </w:pPr>
      <w:del w:id="141" w:author="Furl, Nicholas" w:date="2024-09-13T14:45:00Z" w16du:dateUtc="2024-09-13T13:45:00Z">
        <w:r w:rsidRPr="00D92074" w:rsidDel="00225574">
          <w:delText xml:space="preserve">Text B: </w:delText>
        </w:r>
      </w:del>
      <w:del w:id="142" w:author="Furl, Nicholas" w:date="2024-09-13T14:48:00Z" w16du:dateUtc="2024-09-13T13:48:00Z">
        <w:r w:rsidRPr="00D92074" w:rsidDel="00490458">
          <w:delText>Attention check</w:delText>
        </w:r>
      </w:del>
    </w:p>
    <w:p w14:paraId="0D8E3684" w14:textId="6555F620" w:rsidR="00CD408A" w:rsidRPr="00EF5897" w:rsidDel="00490458" w:rsidRDefault="00000000">
      <w:pPr>
        <w:rPr>
          <w:del w:id="143" w:author="Furl, Nicholas" w:date="2024-09-13T14:48:00Z" w16du:dateUtc="2024-09-13T13:48:00Z"/>
        </w:rPr>
        <w:pPrChange w:id="144" w:author="Furl, Nicholas" w:date="2024-09-13T14:49:00Z" w16du:dateUtc="2024-09-13T13:49:00Z">
          <w:pPr>
            <w:pStyle w:val="Body"/>
            <w:spacing w:after="120" w:line="480" w:lineRule="auto"/>
            <w:ind w:firstLine="720"/>
          </w:pPr>
        </w:pPrChange>
      </w:pPr>
      <w:del w:id="145" w:author="Furl, Nicholas" w:date="2024-09-13T14:48:00Z" w16du:dateUtc="2024-09-13T13:48:00Z">
        <w:r w:rsidRPr="00D92074" w:rsidDel="00490458">
          <w:delText xml:space="preserve">Attention checks were added to phase one (i.e., the ratings phase) of Pilot full and the Study 1 full and Study 1 ratings conditions, to compensate for the unsupervised nature of online data collection. Every attention check showed a cross, a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button, and the text "press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when the cross disappears". The cross disappeared at a random time interval between one and five seconds. The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 xml:space="preserve">button was active the whole time. If participants were paying attention, they would not press the </w:delText>
        </w:r>
        <w:r w:rsidRPr="00EF5897" w:rsidDel="00490458">
          <w:rPr>
            <w:rtl/>
          </w:rPr>
          <w:delText>‘</w:delText>
        </w:r>
        <w:r w:rsidRPr="00D92074" w:rsidDel="00490458">
          <w:delText>next</w:delText>
        </w:r>
        <w:r w:rsidRPr="00EF5897" w:rsidDel="00490458">
          <w:rPr>
            <w:rtl/>
          </w:rPr>
          <w:delText xml:space="preserve">’ </w:delText>
        </w:r>
        <w:r w:rsidRPr="00D92074" w:rsidDel="00490458">
          <w:delText>button as soon as it appeared, but would instead read the text and respond only after the cross had disappeared. Thus, if participant</w:delText>
        </w:r>
        <w:r w:rsidR="00EF7F79" w:rsidDel="00490458">
          <w:delText xml:space="preserve">s’ </w:delText>
        </w:r>
        <w:r w:rsidRPr="00D92074" w:rsidDel="00490458">
          <w:delText xml:space="preserve">response time exceeded the cross display time, they passed the attention check. Nevertheless, we found </w:delText>
        </w:r>
        <w:r w:rsidRPr="00D92074" w:rsidDel="00490458">
          <w:lastRenderedPageBreak/>
          <w:delText>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delText>
        </w:r>
      </w:del>
    </w:p>
    <w:p w14:paraId="23CE15C2" w14:textId="77777777" w:rsidR="00CD408A" w:rsidRPr="00EF5897" w:rsidRDefault="00CD408A">
      <w:pPr>
        <w:pPrChange w:id="146" w:author="Furl, Nicholas" w:date="2024-09-13T14:49:00Z" w16du:dateUtc="2024-09-13T13:49:00Z">
          <w:pPr>
            <w:pStyle w:val="Body"/>
            <w:spacing w:after="120" w:line="480" w:lineRule="auto"/>
          </w:pPr>
        </w:pPrChange>
      </w:pPr>
    </w:p>
    <w:p w14:paraId="342588F9" w14:textId="77777777" w:rsidR="00CD408A" w:rsidRPr="00EF5897" w:rsidRDefault="00000000">
      <w:pPr>
        <w:pStyle w:val="Body"/>
      </w:pPr>
      <w:r w:rsidRPr="00EF5897">
        <w:rPr>
          <w:rFonts w:ascii="Arial Unicode MS" w:hAnsi="Arial Unicode MS"/>
        </w:rPr>
        <w:br w:type="page"/>
      </w:r>
    </w:p>
    <w:p w14:paraId="1F04759A" w14:textId="12A33A91" w:rsidR="00CD408A" w:rsidRPr="00EF5897" w:rsidRDefault="00920EF1">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4080" behindDoc="0" locked="0" layoutInCell="1" allowOverlap="1" wp14:anchorId="1B0A7C8F" wp14:editId="17625B10">
                <wp:simplePos x="0" y="0"/>
                <wp:positionH relativeFrom="column">
                  <wp:posOffset>0</wp:posOffset>
                </wp:positionH>
                <wp:positionV relativeFrom="paragraph">
                  <wp:posOffset>0</wp:posOffset>
                </wp:positionV>
                <wp:extent cx="5731509" cy="6535141"/>
                <wp:effectExtent l="0" t="0" r="22225" b="18415"/>
                <wp:wrapNone/>
                <wp:docPr id="1824239641" name="Group 17"/>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283845172"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3DD1F7BC" w:rsidR="007027F2" w:rsidRDefault="007027F2" w:rsidP="007027F2">
                              <w:pPr>
                                <w:pStyle w:val="Body"/>
                              </w:pPr>
                              <w:r>
                                <w:rPr>
                                  <w:lang w:val="en-US"/>
                                </w:rPr>
                                <w:t>Figure S</w:t>
                              </w:r>
                              <w:ins w:id="147" w:author="Furl, Nicholas" w:date="2024-09-13T14:51:00Z" w16du:dateUtc="2024-09-13T13:51:00Z">
                                <w:r w:rsidR="00920EF1">
                                  <w:rPr>
                                    <w:lang w:val="en-US"/>
                                  </w:rPr>
                                  <w:t>4</w:t>
                                </w:r>
                              </w:ins>
                              <w:del w:id="148" w:author="Furl, Nicholas" w:date="2024-09-13T14:51:00Z" w16du:dateUtc="2024-09-13T13:51:00Z">
                                <w:r w:rsidDel="00920EF1">
                                  <w:rPr>
                                    <w:lang w:val="en-US"/>
                                  </w:rPr>
                                  <w:delText>1</w:delText>
                                </w:r>
                              </w:del>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del w:id="149" w:author="Furl, Nicholas" w:date="2024-09-13T14:44:00Z" w16du:dateUtc="2024-09-13T13:44:00Z">
                                <w:r w:rsidDel="00225574">
                                  <w:rPr>
                                    <w:lang w:val="en-US"/>
                                  </w:rPr>
                                  <w:delText xml:space="preserve">BR </w:delText>
                                </w:r>
                              </w:del>
                              <w:ins w:id="150" w:author="Furl, Nicholas" w:date="2024-09-13T14:44:00Z" w16du:dateUtc="2024-09-13T13:44:00Z">
                                <w:r w:rsidR="00225574">
                                  <w:rPr>
                                    <w:lang w:val="en-US"/>
                                  </w:rPr>
                                  <w:t xml:space="preserve">Biased Rewards </w:t>
                                </w:r>
                              </w:ins>
                              <w:r>
                                <w:rPr>
                                  <w:lang w:val="en-US"/>
                                </w:rPr>
                                <w:t xml:space="preserve">and </w:t>
                              </w:r>
                              <w:del w:id="151" w:author="Furl, Nicholas" w:date="2024-09-13T14:44:00Z" w16du:dateUtc="2024-09-13T13:44:00Z">
                                <w:r w:rsidDel="00225574">
                                  <w:rPr>
                                    <w:lang w:val="en-US"/>
                                  </w:rPr>
                                  <w:delText xml:space="preserve">BV </w:delText>
                                </w:r>
                              </w:del>
                              <w:ins w:id="152" w:author="Furl, Nicholas" w:date="2024-09-13T14:44:00Z" w16du:dateUtc="2024-09-13T13:44:00Z">
                                <w:r w:rsidR="00225574">
                                  <w:rPr>
                                    <w:lang w:val="en-US"/>
                                  </w:rPr>
                                  <w:t xml:space="preserve">Biased Values </w:t>
                                </w:r>
                              </w:ins>
                              <w:r>
                                <w:rPr>
                                  <w:lang w:val="en-US"/>
                                </w:rPr>
                                <w:t>models showed too poor parameter recovery to be entered into formal model comparison.</w:t>
                              </w:r>
                              <w:del w:id="153" w:author="Furl, Nicholas" w:date="2024-09-13T14:44:00Z" w16du:dateUtc="2024-09-13T13:44:00Z">
                                <w:r w:rsidDel="00225574">
                                  <w:rPr>
                                    <w:lang w:val="en-US"/>
                                  </w:rPr>
                                  <w:delText xml:space="preserve"> Abbreviations: CS = cost to sample, CO = cut-off, BP = biased prior, BV = biased values, BR = biased reward.</w:delText>
                                </w:r>
                              </w:del>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74161192" name="Picture 16" descr="A group of graphs with text&#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98545"/>
                          </a:xfrm>
                          <a:prstGeom prst="rect">
                            <a:avLst/>
                          </a:prstGeom>
                        </pic:spPr>
                      </pic:pic>
                    </wpg:wgp>
                  </a:graphicData>
                </a:graphic>
              </wp:anchor>
            </w:drawing>
          </mc:Choice>
          <mc:Fallback>
            <w:pict>
              <v:group w14:anchorId="1B0A7C8F" id="Group 17" o:spid="_x0000_s1035" style="position:absolute;margin-left:0;margin-top:0;width:451.3pt;height:514.6pt;z-index:251694080"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">
                <v:shape id="_x0000_s1036"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">
                  <v:textbox inset="1.27mm,1.27mm,1.27mm,1.27mm">
                    <w:txbxContent>
                      <w:p w14:paraId="09693E67" w14:textId="3DD1F7BC" w:rsidR="007027F2" w:rsidRDefault="007027F2" w:rsidP="007027F2">
                        <w:pPr>
                          <w:pStyle w:val="Body"/>
                        </w:pPr>
                        <w:r>
                          <w:rPr>
                            <w:lang w:val="en-US"/>
                          </w:rPr>
                          <w:t>Figure S</w:t>
                        </w:r>
                        <w:ins w:id="183" w:author="Furl, Nicholas" w:date="2024-09-13T14:51:00Z" w16du:dateUtc="2024-09-13T13:51:00Z">
                          <w:r w:rsidR="00920EF1">
                            <w:rPr>
                              <w:lang w:val="en-US"/>
                            </w:rPr>
                            <w:t>4</w:t>
                          </w:r>
                        </w:ins>
                        <w:del w:id="184" w:author="Furl, Nicholas" w:date="2024-09-13T14:51:00Z" w16du:dateUtc="2024-09-13T13:51:00Z">
                          <w:r w:rsidDel="00920EF1">
                            <w:rPr>
                              <w:lang w:val="en-US"/>
                            </w:rPr>
                            <w:delText>1</w:delText>
                          </w:r>
                        </w:del>
                        <w:r>
                          <w:rPr>
                            <w:lang w:val="en-US"/>
                          </w:rPr>
                          <w:t xml:space="preserve">.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for simulated participants</w:t>
                        </w:r>
                        <w:r w:rsidR="00235C92">
                          <w:rPr>
                            <w:lang w:val="en-US"/>
                          </w:rPr>
                          <w:t xml:space="preserve">, </w:t>
                        </w:r>
                        <w:r>
                          <w:rPr>
                            <w:lang w:val="en-US"/>
                          </w:rPr>
                          <w:t xml:space="preserve">each shown as an individual scatter point. The grey diagonal indicates when configured and estimated parameters would be exactly equal. The coloured line indicates the regression line relating configured and estimated parameter values. </w:t>
                        </w:r>
                        <w:del w:id="185" w:author="Furl, Nicholas" w:date="2024-09-13T14:44:00Z" w16du:dateUtc="2024-09-13T13:44:00Z">
                          <w:r w:rsidDel="00225574">
                            <w:rPr>
                              <w:lang w:val="en-US"/>
                            </w:rPr>
                            <w:delText xml:space="preserve">BR </w:delText>
                          </w:r>
                        </w:del>
                        <w:ins w:id="186" w:author="Furl, Nicholas" w:date="2024-09-13T14:44:00Z" w16du:dateUtc="2024-09-13T13:44:00Z">
                          <w:r w:rsidR="00225574">
                            <w:rPr>
                              <w:lang w:val="en-US"/>
                            </w:rPr>
                            <w:t xml:space="preserve">Biased Rewards </w:t>
                          </w:r>
                        </w:ins>
                        <w:r>
                          <w:rPr>
                            <w:lang w:val="en-US"/>
                          </w:rPr>
                          <w:t xml:space="preserve">and </w:t>
                        </w:r>
                        <w:del w:id="187" w:author="Furl, Nicholas" w:date="2024-09-13T14:44:00Z" w16du:dateUtc="2024-09-13T13:44:00Z">
                          <w:r w:rsidDel="00225574">
                            <w:rPr>
                              <w:lang w:val="en-US"/>
                            </w:rPr>
                            <w:delText xml:space="preserve">BV </w:delText>
                          </w:r>
                        </w:del>
                        <w:ins w:id="188" w:author="Furl, Nicholas" w:date="2024-09-13T14:44:00Z" w16du:dateUtc="2024-09-13T13:44:00Z">
                          <w:r w:rsidR="00225574">
                            <w:rPr>
                              <w:lang w:val="en-US"/>
                            </w:rPr>
                            <w:t xml:space="preserve">Biased Values </w:t>
                          </w:r>
                        </w:ins>
                        <w:r>
                          <w:rPr>
                            <w:lang w:val="en-US"/>
                          </w:rPr>
                          <w:t>models showed too poor parameter recovery to be entered into formal model comparison.</w:t>
                        </w:r>
                        <w:del w:id="189" w:author="Furl, Nicholas" w:date="2024-09-13T14:44:00Z" w16du:dateUtc="2024-09-13T13:44:00Z">
                          <w:r w:rsidDel="00225574">
                            <w:rPr>
                              <w:lang w:val="en-US"/>
                            </w:rPr>
                            <w:delText xml:space="preserve"> Abbreviations: CS = cost to sample, CO = cut-off, BP = biased prior, BV = biased values, BR = biased reward.</w:delText>
                          </w:r>
                        </w:del>
                      </w:p>
                      <w:p w14:paraId="3907796D" w14:textId="338827BD" w:rsidR="00CD408A" w:rsidRDefault="00CD408A">
                        <w:pPr>
                          <w:pStyle w:val="Body"/>
                        </w:pPr>
                      </w:p>
                    </w:txbxContent>
                  </v:textbox>
                </v:shape>
                <v:shape id="Picture 16" o:spid="_x0000_s1037" type="#_x0000_t75" alt="A group of graphs with text&#10;&#10;Description automatically generated with medium confidence" style="position:absolute;width:57277;height:359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">
                  <v:imagedata r:id="rId14" o:title="A group of graphs with text&#10;&#10;Description automatically generated with medium confidence"/>
                </v:shape>
              </v:group>
            </w:pict>
          </mc:Fallback>
        </mc:AlternateContent>
      </w:r>
      <w:del w:id="154" w:author="Furl, Nicholas" w:date="2024-09-13T14:49:00Z" w16du:dateUtc="2024-09-13T13:49:00Z">
        <w:r w:rsidDel="00920EF1">
          <w:rPr>
            <w:noProof/>
            <w14:textOutline w14:w="0" w14:cap="rnd" w14:cmpd="sng" w14:algn="ctr">
              <w14:noFill/>
              <w14:prstDash w14:val="solid"/>
              <w14:bevel/>
            </w14:textOutline>
          </w:rPr>
          <w:drawing>
            <wp:anchor distT="0" distB="0" distL="114300" distR="114300" simplePos="0" relativeHeight="251671552" behindDoc="0" locked="0" layoutInCell="1" allowOverlap="1" wp14:anchorId="1D107328" wp14:editId="778E01B1">
              <wp:simplePos x="0" y="0"/>
              <wp:positionH relativeFrom="column">
                <wp:posOffset>0</wp:posOffset>
              </wp:positionH>
              <wp:positionV relativeFrom="paragraph">
                <wp:posOffset>0</wp:posOffset>
              </wp:positionV>
              <wp:extent cx="5699760" cy="3605530"/>
              <wp:effectExtent l="0" t="0" r="0" b="0"/>
              <wp:wrapSquare wrapText="bothSides"/>
              <wp:docPr id="1266412155" name="Picture 25" descr="A group of graphs showing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12155" name="Picture 25" descr="A group of graphs showing different colored dots&#10;&#10;Description automatically generated with medium confidence"/>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a:graphicData>
              </a:graphic>
            </wp:anchor>
          </w:drawing>
        </w:r>
      </w:del>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604EF263" w:rsidR="00CD408A" w:rsidRPr="00EF5897" w:rsidRDefault="00C661E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96128" behindDoc="0" locked="0" layoutInCell="1" allowOverlap="1" wp14:anchorId="4FB5A711" wp14:editId="334C2046">
                <wp:simplePos x="0" y="0"/>
                <wp:positionH relativeFrom="column">
                  <wp:posOffset>0</wp:posOffset>
                </wp:positionH>
                <wp:positionV relativeFrom="paragraph">
                  <wp:posOffset>0</wp:posOffset>
                </wp:positionV>
                <wp:extent cx="5676900" cy="6296915"/>
                <wp:effectExtent l="0" t="0" r="0" b="27940"/>
                <wp:wrapNone/>
                <wp:docPr id="1777077320" name="Group 19"/>
                <wp:cNvGraphicFramePr/>
                <a:graphic xmlns:a="http://schemas.openxmlformats.org/drawingml/2006/main">
                  <a:graphicData uri="http://schemas.microsoft.com/office/word/2010/wordprocessingGroup">
                    <wpg:wgp>
                      <wpg:cNvGrpSpPr/>
                      <wpg:grpSpPr>
                        <a:xfrm>
                          <a:off x="0" y="0"/>
                          <a:ext cx="5676900" cy="6296915"/>
                          <a:chOff x="0" y="0"/>
                          <a:chExt cx="5676900" cy="6296915"/>
                        </a:xfrm>
                      </wpg:grpSpPr>
                      <wps:wsp>
                        <wps:cNvPr id="1692627967" name="Text Box 2"/>
                        <wps:cNvSpPr txBox="1"/>
                        <wps:spPr>
                          <a:xfrm>
                            <a:off x="30480" y="3520440"/>
                            <a:ext cx="5556884" cy="2776475"/>
                          </a:xfrm>
                          <a:prstGeom prst="rect">
                            <a:avLst/>
                          </a:prstGeom>
                          <a:solidFill>
                            <a:srgbClr val="FFFFFF"/>
                          </a:solidFill>
                          <a:ln w="9525" cap="flat">
                            <a:solidFill>
                              <a:srgbClr val="000000"/>
                            </a:solidFill>
                            <a:prstDash val="solid"/>
                            <a:miter lim="800000"/>
                          </a:ln>
                          <a:effectLst/>
                        </wps:spPr>
                        <wps:txbx>
                          <w:txbxContent>
                            <w:p w14:paraId="0476E521" w14:textId="5A4970C4" w:rsidR="000E25C2" w:rsidRDefault="000E25C2" w:rsidP="000E25C2">
                              <w:pPr>
                                <w:pStyle w:val="Body"/>
                              </w:pPr>
                              <w:r>
                                <w:rPr>
                                  <w:lang w:val="en-US"/>
                                </w:rPr>
                                <w:t>Figure S</w:t>
                              </w:r>
                              <w:ins w:id="155" w:author="Furl, Nicholas" w:date="2024-09-13T14:53:00Z" w16du:dateUtc="2024-09-13T13:53:00Z">
                                <w:r w:rsidR="00C661E1">
                                  <w:rPr>
                                    <w:lang w:val="en-US"/>
                                  </w:rPr>
                                  <w:t>5</w:t>
                                </w:r>
                              </w:ins>
                              <w:del w:id="156" w:author="Furl, Nicholas" w:date="2024-09-13T14:53:00Z" w16du:dateUtc="2024-09-13T13:53:00Z">
                                <w:r w:rsidDel="00C661E1">
                                  <w:rPr>
                                    <w:lang w:val="en-US"/>
                                  </w:rPr>
                                  <w:delText>2</w:delText>
                                </w:r>
                              </w:del>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157" w:author="Furl, Nicholas" w:date="2024-09-11T10:04:00Z" w16du:dateUtc="2024-09-11T09:04:00Z">
                                <w:r w:rsidR="00EB0F26" w:rsidDel="002846D5">
                                  <w:rPr>
                                    <w:lang w:val="en-US"/>
                                  </w:rPr>
                                  <w:delText>CS</w:delText>
                                </w:r>
                              </w:del>
                              <w:ins w:id="158" w:author="Furl, Nicholas" w:date="2024-09-11T10:04:00Z" w16du:dateUtc="2024-09-11T09:04:00Z">
                                <w:r w:rsidR="002846D5">
                                  <w:rPr>
                                    <w:lang w:val="en-US"/>
                                  </w:rPr>
                                  <w:t>Cost to Sample</w:t>
                                </w:r>
                              </w:ins>
                              <w:del w:id="159" w:author="Furl, Nicholas" w:date="2024-09-11T10:04:00Z" w16du:dateUtc="2024-09-11T09:04:00Z">
                                <w:r w:rsidR="00EB0F26" w:rsidDel="002846D5">
                                  <w:rPr>
                                    <w:lang w:val="en-US"/>
                                  </w:rPr>
                                  <w:delText xml:space="preserve">, CO </w:delText>
                                </w:r>
                              </w:del>
                              <w:ins w:id="160" w:author="Furl, Nicholas" w:date="2024-09-11T10:04:00Z" w16du:dateUtc="2024-09-11T09:04:00Z">
                                <w:r w:rsidR="002846D5">
                                  <w:rPr>
                                    <w:lang w:val="en-US"/>
                                  </w:rPr>
                                  <w:t xml:space="preserve"> </w:t>
                                </w:r>
                              </w:ins>
                              <w:r w:rsidR="00EB0F26">
                                <w:rPr>
                                  <w:lang w:val="en-US"/>
                                </w:rPr>
                                <w:t xml:space="preserve">and </w:t>
                              </w:r>
                              <w:del w:id="161" w:author="Furl, Nicholas" w:date="2024-09-11T08:40:00Z" w16du:dateUtc="2024-09-11T07:40:00Z">
                                <w:r w:rsidR="00EB0F26" w:rsidDel="00056DFB">
                                  <w:rPr>
                                    <w:lang w:val="en-US"/>
                                  </w:rPr>
                                  <w:delText>BP</w:delText>
                                </w:r>
                              </w:del>
                              <w:ins w:id="162" w:author="Furl, Nicholas" w:date="2024-09-11T08:40:00Z" w16du:dateUtc="2024-09-11T07:40:00Z">
                                <w:r w:rsidR="00056DFB">
                                  <w:rPr>
                                    <w:lang w:val="en-US"/>
                                  </w:rPr>
                                  <w:t>Biased Prior models</w:t>
                                </w:r>
                              </w:ins>
                              <w:ins w:id="163"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del w:id="164" w:author="Furl, Nicholas" w:date="2024-09-13T14:54:00Z" w16du:dateUtc="2024-09-13T13:54:00Z">
                                <w:r w:rsidDel="00C661E1">
                                  <w:rPr>
                                    <w:lang w:val="en-US"/>
                                  </w:rPr>
                                  <w:delText xml:space="preserve"> Abbreviations: CS = cost to sample, CO = cut-off, BP = biased prior, BV = biased values, BR = biased reward.</w:delText>
                                </w:r>
                              </w:del>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586850768" name="Picture 18"/>
                          <pic:cNvPicPr>
                            <a:picLocks noChangeAspect="1"/>
                          </pic:cNvPicPr>
                        </pic:nvPicPr>
                        <pic:blipFill rotWithShape="1">
                          <a:blip r:embed="rId16" cstate="print">
                            <a:extLst>
                              <a:ext uri="{28A0092B-C50C-407E-A947-70E740481C1C}">
                                <a14:useLocalDpi xmlns:a14="http://schemas.microsoft.com/office/drawing/2010/main" val="0"/>
                              </a:ext>
                            </a:extLst>
                          </a:blip>
                          <a:srcRect l="6386" r="8470"/>
                          <a:stretch/>
                        </pic:blipFill>
                        <pic:spPr bwMode="auto">
                          <a:xfrm>
                            <a:off x="0" y="0"/>
                            <a:ext cx="5676900" cy="339090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4FB5A711" id="Group 19" o:spid="_x0000_s1038" style="position:absolute;margin-left:0;margin-top:0;width:447pt;height:495.8pt;z-index:251696128;mso-height-relative:margin" coordsize="56769,6296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">
                <v:shape id="_x0000_s1039" type="#_x0000_t202" style="position:absolute;left:304;top:35204;width:55569;height:277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">
                  <v:textbox inset="1.27mm,1.27mm,1.27mm,1.27mm">
                    <w:txbxContent>
                      <w:p w14:paraId="0476E521" w14:textId="5A4970C4" w:rsidR="000E25C2" w:rsidRDefault="000E25C2" w:rsidP="000E25C2">
                        <w:pPr>
                          <w:pStyle w:val="Body"/>
                        </w:pPr>
                        <w:r>
                          <w:rPr>
                            <w:lang w:val="en-US"/>
                          </w:rPr>
                          <w:t>Figure S</w:t>
                        </w:r>
                        <w:ins w:id="201" w:author="Furl, Nicholas" w:date="2024-09-13T14:53:00Z" w16du:dateUtc="2024-09-13T13:53:00Z">
                          <w:r w:rsidR="00C661E1">
                            <w:rPr>
                              <w:lang w:val="en-US"/>
                            </w:rPr>
                            <w:t>5</w:t>
                          </w:r>
                        </w:ins>
                        <w:del w:id="202" w:author="Furl, Nicholas" w:date="2024-09-13T14:53:00Z" w16du:dateUtc="2024-09-13T13:53:00Z">
                          <w:r w:rsidDel="00C661E1">
                            <w:rPr>
                              <w:lang w:val="en-US"/>
                            </w:rPr>
                            <w:delText>2</w:delText>
                          </w:r>
                        </w:del>
                        <w:r>
                          <w:rPr>
                            <w:lang w:val="en-US"/>
                          </w:rPr>
                          <w:t>.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w:t>
                        </w:r>
                        <w:del w:id="203" w:author="Furl, Nicholas" w:date="2024-09-11T10:04:00Z" w16du:dateUtc="2024-09-11T09:04:00Z">
                          <w:r w:rsidR="00EB0F26" w:rsidDel="002846D5">
                            <w:rPr>
                              <w:lang w:val="en-US"/>
                            </w:rPr>
                            <w:delText>CS</w:delText>
                          </w:r>
                        </w:del>
                        <w:ins w:id="204" w:author="Furl, Nicholas" w:date="2024-09-11T10:04:00Z" w16du:dateUtc="2024-09-11T09:04:00Z">
                          <w:r w:rsidR="002846D5">
                            <w:rPr>
                              <w:lang w:val="en-US"/>
                            </w:rPr>
                            <w:t>Cost to Sample</w:t>
                          </w:r>
                        </w:ins>
                        <w:del w:id="205" w:author="Furl, Nicholas" w:date="2024-09-11T10:04:00Z" w16du:dateUtc="2024-09-11T09:04:00Z">
                          <w:r w:rsidR="00EB0F26" w:rsidDel="002846D5">
                            <w:rPr>
                              <w:lang w:val="en-US"/>
                            </w:rPr>
                            <w:delText xml:space="preserve">, CO </w:delText>
                          </w:r>
                        </w:del>
                        <w:ins w:id="206" w:author="Furl, Nicholas" w:date="2024-09-11T10:04:00Z" w16du:dateUtc="2024-09-11T09:04:00Z">
                          <w:r w:rsidR="002846D5">
                            <w:rPr>
                              <w:lang w:val="en-US"/>
                            </w:rPr>
                            <w:t xml:space="preserve"> </w:t>
                          </w:r>
                        </w:ins>
                        <w:r w:rsidR="00EB0F26">
                          <w:rPr>
                            <w:lang w:val="en-US"/>
                          </w:rPr>
                          <w:t xml:space="preserve">and </w:t>
                        </w:r>
                        <w:del w:id="207" w:author="Furl, Nicholas" w:date="2024-09-11T08:40:00Z" w16du:dateUtc="2024-09-11T07:40:00Z">
                          <w:r w:rsidR="00EB0F26" w:rsidDel="00056DFB">
                            <w:rPr>
                              <w:lang w:val="en-US"/>
                            </w:rPr>
                            <w:delText>BP</w:delText>
                          </w:r>
                        </w:del>
                        <w:ins w:id="208" w:author="Furl, Nicholas" w:date="2024-09-11T08:40:00Z" w16du:dateUtc="2024-09-11T07:40:00Z">
                          <w:r w:rsidR="00056DFB">
                            <w:rPr>
                              <w:lang w:val="en-US"/>
                            </w:rPr>
                            <w:t>Biased Prior models</w:t>
                          </w:r>
                        </w:ins>
                        <w:ins w:id="209" w:author="Furl, Nicholas" w:date="2024-09-11T10:04:00Z" w16du:dateUtc="2024-09-11T09:04:00Z">
                          <w:r w:rsidR="002846D5">
                            <w:rPr>
                              <w:lang w:val="en-US"/>
                            </w:rPr>
                            <w:t xml:space="preserve"> and the Cut Off heuristic</w:t>
                          </w:r>
                        </w:ins>
                        <w:r>
                          <w:rPr>
                            <w:lang w:val="en-US"/>
                          </w:rPr>
                          <w:t xml:space="preserve">. Middle panel: Models were fitted to the data in the top panel and parameters estimated. </w:t>
                        </w:r>
                        <w:r w:rsidR="00345C7F">
                          <w:rPr>
                            <w:lang w:val="en-US"/>
                          </w:rPr>
                          <w:t>W</w:t>
                        </w:r>
                        <w:r>
                          <w:rPr>
                            <w:lang w:val="en-US"/>
                          </w:rPr>
                          <w:t>e plot the sampling rates simulated using each estimated parameter (points) and their mean sampling rates (bars). Lower panel: The estimated parameters (points) are plotted relative to their target configured parameter values (bars). Each model’s parameter values are normalised to a 0 to 1 range to facilitate plotting on one scale.</w:t>
                        </w:r>
                        <w:del w:id="210" w:author="Furl, Nicholas" w:date="2024-09-13T14:54:00Z" w16du:dateUtc="2024-09-13T13:54:00Z">
                          <w:r w:rsidDel="00C661E1">
                            <w:rPr>
                              <w:lang w:val="en-US"/>
                            </w:rPr>
                            <w:delText xml:space="preserve"> Abbreviations: CS = cost to sample, CO = cut-off, BP = biased prior, BV = biased values, BR = biased reward.</w:delText>
                          </w:r>
                        </w:del>
                      </w:p>
                      <w:p w14:paraId="55F049E8" w14:textId="668E8450" w:rsidR="00CD408A" w:rsidRDefault="00CD408A">
                        <w:pPr>
                          <w:pStyle w:val="Body"/>
                        </w:pPr>
                      </w:p>
                    </w:txbxContent>
                  </v:textbox>
                </v:shape>
                <v:shape id="Picture 18" o:spid="_x0000_s1040" type="#_x0000_t75" style="position:absolute;width:56769;height:33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">
                  <v:imagedata r:id="rId17" o:title="" cropleft="4185f" cropright="5551f"/>
                </v:shape>
              </v:group>
            </w:pict>
          </mc:Fallback>
        </mc:AlternateContent>
      </w:r>
      <w:del w:id="165" w:author="Furl, Nicholas" w:date="2024-09-13T14:52:00Z" w16du:dateUtc="2024-09-13T13:52:00Z">
        <w:r w:rsidDel="00C661E1">
          <w:rPr>
            <w:rFonts w:ascii="Arial Unicode MS" w:hAnsi="Arial Unicode MS"/>
            <w:noProof/>
            <w14:textOutline w14:w="0" w14:cap="rnd" w14:cmpd="sng" w14:algn="ctr">
              <w14:noFill/>
              <w14:prstDash w14:val="solid"/>
              <w14:bevel/>
            </w14:textOutline>
          </w:rPr>
          <w:drawing>
            <wp:anchor distT="0" distB="0" distL="114300" distR="114300" simplePos="0" relativeHeight="251675648" behindDoc="0" locked="0" layoutInCell="1" allowOverlap="1" wp14:anchorId="29FA4DB9" wp14:editId="1DE3EBAD">
              <wp:simplePos x="0" y="0"/>
              <wp:positionH relativeFrom="column">
                <wp:posOffset>0</wp:posOffset>
              </wp:positionH>
              <wp:positionV relativeFrom="paragraph">
                <wp:posOffset>0</wp:posOffset>
              </wp:positionV>
              <wp:extent cx="5727700" cy="5120005"/>
              <wp:effectExtent l="0" t="0" r="6350" b="4445"/>
              <wp:wrapSquare wrapText="bothSides"/>
              <wp:docPr id="1148613036" name="Picture 27" descr="A graph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13036" name="Picture 27" descr="A graph of different colored lines&#10;&#10;Description automatically generated with medium confidence"/>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a:graphicData>
              </a:graphic>
            </wp:anchor>
          </w:drawing>
        </w:r>
      </w:del>
      <w:r w:rsidR="00730ACA" w:rsidRPr="00EF5897">
        <w:rPr>
          <w:rFonts w:ascii="Arial Unicode MS" w:hAnsi="Arial Unicode MS"/>
        </w:rPr>
        <w:br w:type="page"/>
      </w:r>
    </w:p>
    <w:p w14:paraId="7E501E06" w14:textId="6E66A077" w:rsidR="00CD408A" w:rsidRPr="00EF5897" w:rsidRDefault="001A026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98176" behindDoc="0" locked="0" layoutInCell="1" allowOverlap="1" wp14:anchorId="7226ED43" wp14:editId="0A7EDE65">
                <wp:simplePos x="0" y="0"/>
                <wp:positionH relativeFrom="column">
                  <wp:posOffset>0</wp:posOffset>
                </wp:positionH>
                <wp:positionV relativeFrom="paragraph">
                  <wp:posOffset>0</wp:posOffset>
                </wp:positionV>
                <wp:extent cx="5727700" cy="5882640"/>
                <wp:effectExtent l="0" t="0" r="6350" b="22860"/>
                <wp:wrapNone/>
                <wp:docPr id="1281295072" name="Group 2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784485734"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17D6D7D5" w:rsidR="002E4B3F" w:rsidRDefault="002E4B3F" w:rsidP="002E4B3F">
                              <w:pPr>
                                <w:pStyle w:val="Body"/>
                              </w:pPr>
                              <w:r>
                                <w:rPr>
                                  <w:lang w:val="en-US"/>
                                </w:rPr>
                                <w:t>Figure S</w:t>
                              </w:r>
                              <w:ins w:id="166" w:author="Furl, Nicholas" w:date="2024-09-13T14:55:00Z" w16du:dateUtc="2024-09-13T13:55:00Z">
                                <w:r w:rsidR="001A026A">
                                  <w:rPr>
                                    <w:lang w:val="en-US"/>
                                  </w:rPr>
                                  <w:t>6</w:t>
                                </w:r>
                              </w:ins>
                              <w:del w:id="167" w:author="Furl, Nicholas" w:date="2024-09-13T14:55:00Z" w16du:dateUtc="2024-09-13T13:55:00Z">
                                <w:r w:rsidDel="001A026A">
                                  <w:rPr>
                                    <w:lang w:val="en-US"/>
                                  </w:rPr>
                                  <w:delText>3</w:delText>
                                </w:r>
                              </w:del>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del w:id="168" w:author="Furl, Nicholas" w:date="2024-09-13T14:56:00Z" w16du:dateUtc="2024-09-13T13:56:00Z">
                                <w:r w:rsidDel="001A026A">
                                  <w:rPr>
                                    <w:lang w:val="en-US"/>
                                  </w:rPr>
                                  <w:delText>Abbreviations: CS = cost to sample, CO = cut-off, BP = biased prior, BV = biased values, BR = biased reward.</w:delText>
                                </w:r>
                              </w:del>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0578951" name="Picture 20" descr="A group of colored lines with text&#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49650"/>
                          </a:xfrm>
                          <a:prstGeom prst="rect">
                            <a:avLst/>
                          </a:prstGeom>
                        </pic:spPr>
                      </pic:pic>
                    </wpg:wgp>
                  </a:graphicData>
                </a:graphic>
              </wp:anchor>
            </w:drawing>
          </mc:Choice>
          <mc:Fallback>
            <w:pict>
              <v:group w14:anchorId="7226ED43" id="Group 21" o:spid="_x0000_s1041" style="position:absolute;margin-left:0;margin-top:0;width:451pt;height:463.2pt;z-index:251698176"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">
                <v:shape id="_x0000_s1042"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">
                  <v:textbox inset="1.27mm,1.27mm,1.27mm,1.27mm">
                    <w:txbxContent>
                      <w:p w14:paraId="2020ED8F" w14:textId="17D6D7D5" w:rsidR="002E4B3F" w:rsidRDefault="002E4B3F" w:rsidP="002E4B3F">
                        <w:pPr>
                          <w:pStyle w:val="Body"/>
                        </w:pPr>
                        <w:r>
                          <w:rPr>
                            <w:lang w:val="en-US"/>
                          </w:rPr>
                          <w:t>Figure S</w:t>
                        </w:r>
                        <w:ins w:id="215" w:author="Furl, Nicholas" w:date="2024-09-13T14:55:00Z" w16du:dateUtc="2024-09-13T13:55:00Z">
                          <w:r w:rsidR="001A026A">
                            <w:rPr>
                              <w:lang w:val="en-US"/>
                            </w:rPr>
                            <w:t>6</w:t>
                          </w:r>
                        </w:ins>
                        <w:del w:id="216" w:author="Furl, Nicholas" w:date="2024-09-13T14:55:00Z" w16du:dateUtc="2024-09-13T13:55:00Z">
                          <w:r w:rsidDel="001A026A">
                            <w:rPr>
                              <w:lang w:val="en-US"/>
                            </w:rPr>
                            <w:delText>3</w:delText>
                          </w:r>
                        </w:del>
                        <w:r>
                          <w:rPr>
                            <w:lang w:val="en-US"/>
                          </w:rPr>
                          <w:t xml:space="preserve">. Sampling rates simulated using configured parameters (horizontal axis) are plotted against sampling rates computed from estimated parameters. The grey diagonal indicates when sampling rates based on configured and estimated parameters would be exactly equal. The coloured line indicates the regression line relating sampling rates based on configured and estimated parameter values. </w:t>
                        </w:r>
                        <w:del w:id="217" w:author="Furl, Nicholas" w:date="2024-09-13T14:56:00Z" w16du:dateUtc="2024-09-13T13:56:00Z">
                          <w:r w:rsidDel="001A026A">
                            <w:rPr>
                              <w:lang w:val="en-US"/>
                            </w:rPr>
                            <w:delText>Abbreviations: CS = cost to sample, CO = cut-off, BP = biased prior, BV = biased values, BR = biased reward.</w:delText>
                          </w:r>
                        </w:del>
                      </w:p>
                      <w:p w14:paraId="6F7B9528" w14:textId="53EC024C" w:rsidR="00CD408A" w:rsidRDefault="00CD408A">
                        <w:pPr>
                          <w:pStyle w:val="Body"/>
                        </w:pPr>
                      </w:p>
                    </w:txbxContent>
                  </v:textbox>
                </v:shape>
                <v:shape id="Picture 20" o:spid="_x0000_s1043" type="#_x0000_t75" alt="A group of colored lines with text&#10;&#10;Description automatically generated with medium confidence" style="position:absolute;width:57277;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">
                  <v:imagedata r:id="rId20" o:title="A group of colored lines with text&#10;&#10;Description automatically generated with medium confidence"/>
                </v:shape>
              </v:group>
            </w:pict>
          </mc:Fallback>
        </mc:AlternateContent>
      </w:r>
      <w:del w:id="169" w:author="Furl, Nicholas" w:date="2024-09-13T14:55:00Z" w16du:dateUtc="2024-09-13T13:55:00Z">
        <w:r w:rsidDel="001A026A">
          <w:rPr>
            <w:noProof/>
            <w14:textOutline w14:w="0" w14:cap="rnd" w14:cmpd="sng" w14:algn="ctr">
              <w14:noFill/>
              <w14:prstDash w14:val="solid"/>
              <w14:bevel/>
            </w14:textOutline>
          </w:rPr>
          <w:drawing>
            <wp:anchor distT="0" distB="0" distL="114300" distR="114300" simplePos="0" relativeHeight="251679744" behindDoc="0" locked="0" layoutInCell="1" allowOverlap="1" wp14:anchorId="0A04276A" wp14:editId="4BD4FAFA">
              <wp:simplePos x="0" y="0"/>
              <wp:positionH relativeFrom="column">
                <wp:posOffset>0</wp:posOffset>
              </wp:positionH>
              <wp:positionV relativeFrom="paragraph">
                <wp:posOffset>0</wp:posOffset>
              </wp:positionV>
              <wp:extent cx="5727700" cy="3619500"/>
              <wp:effectExtent l="0" t="0" r="6350" b="0"/>
              <wp:wrapSquare wrapText="bothSides"/>
              <wp:docPr id="712098588" name="Picture 30" descr="A group of graph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98588" name="Picture 30" descr="A group of graphs with different colored dots&#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a:graphicData>
              </a:graphic>
            </wp:anchor>
          </w:drawing>
        </w:r>
      </w:del>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2C271193" w:rsidR="00CD408A" w:rsidRPr="00EF5897" w:rsidRDefault="007555A3">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0224" behindDoc="0" locked="0" layoutInCell="1" allowOverlap="1" wp14:anchorId="71D9FCEE" wp14:editId="40268EAD">
                <wp:simplePos x="0" y="0"/>
                <wp:positionH relativeFrom="column">
                  <wp:posOffset>53340</wp:posOffset>
                </wp:positionH>
                <wp:positionV relativeFrom="paragraph">
                  <wp:posOffset>0</wp:posOffset>
                </wp:positionV>
                <wp:extent cx="5788660" cy="7450455"/>
                <wp:effectExtent l="0" t="0" r="2540" b="17145"/>
                <wp:wrapNone/>
                <wp:docPr id="170518131" name="Group 23"/>
                <wp:cNvGraphicFramePr/>
                <a:graphic xmlns:a="http://schemas.openxmlformats.org/drawingml/2006/main">
                  <a:graphicData uri="http://schemas.microsoft.com/office/word/2010/wordprocessingGroup">
                    <wpg:wgp>
                      <wpg:cNvGrpSpPr/>
                      <wpg:grpSpPr>
                        <a:xfrm>
                          <a:off x="0" y="0"/>
                          <a:ext cx="5788660" cy="7450455"/>
                          <a:chOff x="0" y="0"/>
                          <a:chExt cx="5788660" cy="7450455"/>
                        </a:xfrm>
                      </wpg:grpSpPr>
                      <wps:wsp>
                        <wps:cNvPr id="1306939200" name="Text Box 2"/>
                        <wps:cNvSpPr txBox="1"/>
                        <wps:spPr>
                          <a:xfrm>
                            <a:off x="0" y="5775960"/>
                            <a:ext cx="5715002" cy="1674495"/>
                          </a:xfrm>
                          <a:prstGeom prst="rect">
                            <a:avLst/>
                          </a:prstGeom>
                          <a:solidFill>
                            <a:srgbClr val="FFFFFF"/>
                          </a:solidFill>
                          <a:ln w="9525" cap="flat">
                            <a:solidFill>
                              <a:srgbClr val="000000"/>
                            </a:solidFill>
                            <a:prstDash val="solid"/>
                            <a:miter lim="800000"/>
                          </a:ln>
                          <a:effectLst/>
                        </wps:spPr>
                        <wps:txbx>
                          <w:txbxContent>
                            <w:p w14:paraId="7D1795E9" w14:textId="2A4623C6" w:rsidR="00CD408A" w:rsidRDefault="00000000">
                              <w:pPr>
                                <w:pStyle w:val="Body"/>
                              </w:pPr>
                              <w:r>
                                <w:rPr>
                                  <w:lang w:val="en-US"/>
                                </w:rPr>
                                <w:t>Figure S</w:t>
                              </w:r>
                              <w:ins w:id="170" w:author="Furl, Nicholas" w:date="2024-09-13T14:58:00Z" w16du:dateUtc="2024-09-13T13:58:00Z">
                                <w:r w:rsidR="007555A3">
                                  <w:rPr>
                                    <w:lang w:val="en-US"/>
                                  </w:rPr>
                                  <w:t>7</w:t>
                                </w:r>
                              </w:ins>
                              <w:del w:id="171" w:author="Furl, Nicholas" w:date="2024-09-13T14:58:00Z" w16du:dateUtc="2024-09-13T13:58:00Z">
                                <w:r w:rsidDel="007555A3">
                                  <w:rPr>
                                    <w:lang w:val="en-US"/>
                                  </w:rPr>
                                  <w:delText>4</w:delText>
                                </w:r>
                              </w:del>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del w:id="172" w:author="Furl, Nicholas" w:date="2024-09-13T14:58:00Z" w16du:dateUtc="2024-09-13T13:58:00Z">
                                <w:r w:rsidDel="007555A3">
                                  <w:rPr>
                                    <w:lang w:val="en-US"/>
                                  </w:rPr>
                                  <w:delText>IO = ideal observer,</w:delText>
                                </w:r>
                                <w:r w:rsidR="00EE4C83" w:rsidRPr="00EE4C83" w:rsidDel="007555A3">
                                  <w:rPr>
                                    <w:lang w:val="en-US"/>
                                  </w:rPr>
                                  <w:delText xml:space="preserve"> </w:delText>
                                </w:r>
                                <w:r w:rsidR="00EE4C83" w:rsidDel="007555A3">
                                  <w:rPr>
                                    <w:lang w:val="en-US"/>
                                  </w:rPr>
                                  <w:delText>CS = cost to sample, CO</w:delText>
                                </w:r>
                                <w:r w:rsidDel="007555A3">
                                  <w:rPr>
                                    <w:lang w:val="en-US"/>
                                  </w:rPr>
                                  <w:delText xml:space="preserve"> = cut-off, B</w:delText>
                                </w:r>
                                <w:r w:rsidR="00EE4C83" w:rsidDel="007555A3">
                                  <w:rPr>
                                    <w:lang w:val="en-US"/>
                                  </w:rPr>
                                  <w:delText>P</w:delText>
                                </w:r>
                                <w:r w:rsidDel="007555A3">
                                  <w:rPr>
                                    <w:lang w:val="en-US"/>
                                  </w:rPr>
                                  <w:delText xml:space="preserve"> = </w:delText>
                                </w:r>
                                <w:r w:rsidR="00EE4C83" w:rsidDel="007555A3">
                                  <w:rPr>
                                    <w:lang w:val="en-US"/>
                                  </w:rPr>
                                  <w:delText>b</w:delText>
                                </w:r>
                                <w:r w:rsidDel="007555A3">
                                  <w:rPr>
                                    <w:lang w:val="en-US"/>
                                  </w:rPr>
                                  <w:delText xml:space="preserve">iased </w:delText>
                                </w:r>
                                <w:r w:rsidR="00EE4C83" w:rsidDel="007555A3">
                                  <w:rPr>
                                    <w:lang w:val="en-US"/>
                                  </w:rPr>
                                  <w:delText>prior</w:delText>
                                </w:r>
                                <w:r w:rsidDel="007555A3">
                                  <w:rPr>
                                    <w:lang w:val="en-US"/>
                                  </w:rPr>
                                  <w:delText>, OV = objective values, SV = subjective values.</w:delText>
                                </w:r>
                              </w:del>
                              <w:ins w:id="173" w:author="Furl, Nicholas" w:date="2024-09-13T14:58:00Z" w16du:dateUtc="2024-09-13T13:58:00Z">
                                <w:r w:rsidR="007555A3">
                                  <w:rPr>
                                    <w:lang w:val="en-US"/>
                                  </w:rPr>
                                  <w:t>Subj = Models that make choices about subjective values; Obj = Models that makes choices about objective values.</w:t>
                                </w:r>
                              </w:ins>
                            </w:p>
                          </w:txbxContent>
                        </wps:txbx>
                        <wps:bodyPr wrap="square" lIns="45719" tIns="45719" rIns="45719" bIns="45719" numCol="1" anchor="t">
                          <a:noAutofit/>
                        </wps:bodyPr>
                      </wps:wsp>
                      <pic:pic xmlns:pic="http://schemas.openxmlformats.org/drawingml/2006/picture">
                        <pic:nvPicPr>
                          <pic:cNvPr id="631831641" name="Picture 22" descr="A screenshot of a graph&#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60960" y="0"/>
                            <a:ext cx="5727700" cy="5707380"/>
                          </a:xfrm>
                          <a:prstGeom prst="rect">
                            <a:avLst/>
                          </a:prstGeom>
                        </pic:spPr>
                      </pic:pic>
                    </wpg:wgp>
                  </a:graphicData>
                </a:graphic>
              </wp:anchor>
            </w:drawing>
          </mc:Choice>
          <mc:Fallback>
            <w:pict>
              <v:group w14:anchorId="71D9FCEE" id="Group 23" o:spid="_x0000_s1044" style="position:absolute;left:0;text-align:left;margin-left:4.2pt;margin-top:0;width:455.8pt;height:586.65pt;z-index:251700224" coordsize="57886,7450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">
                <v:shape id="_x0000_s1045" type="#_x0000_t202" style="position:absolute;top:57759;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">
                  <v:textbox inset="1.27mm,1.27mm,1.27mm,1.27mm">
                    <w:txbxContent>
                      <w:p w14:paraId="7D1795E9" w14:textId="2A4623C6" w:rsidR="00CD408A" w:rsidRDefault="00000000">
                        <w:pPr>
                          <w:pStyle w:val="Body"/>
                        </w:pPr>
                        <w:r>
                          <w:rPr>
                            <w:lang w:val="en-US"/>
                          </w:rPr>
                          <w:t>Figure S</w:t>
                        </w:r>
                        <w:ins w:id="223" w:author="Furl, Nicholas" w:date="2024-09-13T14:58:00Z" w16du:dateUtc="2024-09-13T13:58:00Z">
                          <w:r w:rsidR="007555A3">
                            <w:rPr>
                              <w:lang w:val="en-US"/>
                            </w:rPr>
                            <w:t>7</w:t>
                          </w:r>
                        </w:ins>
                        <w:del w:id="224" w:author="Furl, Nicholas" w:date="2024-09-13T14:58:00Z" w16du:dateUtc="2024-09-13T13:58:00Z">
                          <w:r w:rsidDel="007555A3">
                            <w:rPr>
                              <w:lang w:val="en-US"/>
                            </w:rPr>
                            <w:delText>4</w:delText>
                          </w:r>
                        </w:del>
                        <w:r>
                          <w:rPr>
                            <w:lang w:val="en-US"/>
                          </w:rPr>
                          <w:t>.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w:t>
                        </w:r>
                        <w:r w:rsidR="005A55BE">
                          <w:rPr>
                            <w:lang w:val="en-US"/>
                          </w:rPr>
                          <w:t>prices</w:t>
                        </w:r>
                        <w:r>
                          <w:rPr>
                            <w:lang w:val="en-US"/>
                          </w:rPr>
                          <w:t xml:space="preserve">.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rsidR="005A55BE">
                          <w:t>,”</w:t>
                        </w:r>
                        <w:r>
                          <w:rPr>
                            <w:lang w:val="en-US"/>
                          </w:rPr>
                          <w:t xml:space="preserve"> or inverse temperature parameter beta, estimated for each fitted model. Abbreviations: </w:t>
                        </w:r>
                        <w:del w:id="225" w:author="Furl, Nicholas" w:date="2024-09-13T14:58:00Z" w16du:dateUtc="2024-09-13T13:58:00Z">
                          <w:r w:rsidDel="007555A3">
                            <w:rPr>
                              <w:lang w:val="en-US"/>
                            </w:rPr>
                            <w:delText>IO = ideal observer,</w:delText>
                          </w:r>
                          <w:r w:rsidR="00EE4C83" w:rsidRPr="00EE4C83" w:rsidDel="007555A3">
                            <w:rPr>
                              <w:lang w:val="en-US"/>
                            </w:rPr>
                            <w:delText xml:space="preserve"> </w:delText>
                          </w:r>
                          <w:r w:rsidR="00EE4C83" w:rsidDel="007555A3">
                            <w:rPr>
                              <w:lang w:val="en-US"/>
                            </w:rPr>
                            <w:delText>CS = cost to sample, CO</w:delText>
                          </w:r>
                          <w:r w:rsidDel="007555A3">
                            <w:rPr>
                              <w:lang w:val="en-US"/>
                            </w:rPr>
                            <w:delText xml:space="preserve"> = cut-off, B</w:delText>
                          </w:r>
                          <w:r w:rsidR="00EE4C83" w:rsidDel="007555A3">
                            <w:rPr>
                              <w:lang w:val="en-US"/>
                            </w:rPr>
                            <w:delText>P</w:delText>
                          </w:r>
                          <w:r w:rsidDel="007555A3">
                            <w:rPr>
                              <w:lang w:val="en-US"/>
                            </w:rPr>
                            <w:delText xml:space="preserve"> = </w:delText>
                          </w:r>
                          <w:r w:rsidR="00EE4C83" w:rsidDel="007555A3">
                            <w:rPr>
                              <w:lang w:val="en-US"/>
                            </w:rPr>
                            <w:delText>b</w:delText>
                          </w:r>
                          <w:r w:rsidDel="007555A3">
                            <w:rPr>
                              <w:lang w:val="en-US"/>
                            </w:rPr>
                            <w:delText xml:space="preserve">iased </w:delText>
                          </w:r>
                          <w:r w:rsidR="00EE4C83" w:rsidDel="007555A3">
                            <w:rPr>
                              <w:lang w:val="en-US"/>
                            </w:rPr>
                            <w:delText>prior</w:delText>
                          </w:r>
                          <w:r w:rsidDel="007555A3">
                            <w:rPr>
                              <w:lang w:val="en-US"/>
                            </w:rPr>
                            <w:delText>, OV = objective values, SV = subjective values.</w:delText>
                          </w:r>
                        </w:del>
                        <w:ins w:id="226" w:author="Furl, Nicholas" w:date="2024-09-13T14:58:00Z" w16du:dateUtc="2024-09-13T13:58:00Z">
                          <w:r w:rsidR="007555A3">
                            <w:rPr>
                              <w:lang w:val="en-US"/>
                            </w:rPr>
                            <w:t>Subj = Models that make choices about subjective values; Obj = Models that makes choices about objective values.</w:t>
                          </w:r>
                        </w:ins>
                      </w:p>
                    </w:txbxContent>
                  </v:textbox>
                </v:shape>
                <v:shape id="Picture 22" o:spid="_x0000_s1046" type="#_x0000_t75" alt="A screenshot of a graph&#10;&#10;Description automatically generated" style="position:absolute;left:609;width:57277;height:57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">
                  <v:imagedata r:id="rId23" o:title="A screenshot of a graph&#10;&#10;Description automatically generated"/>
                </v:shape>
              </v:group>
            </w:pict>
          </mc:Fallback>
        </mc:AlternateContent>
      </w:r>
      <w:del w:id="174" w:author="Furl, Nicholas" w:date="2024-09-13T14:57:00Z" w16du:dateUtc="2024-09-13T13:57:00Z">
        <w:r w:rsidDel="007555A3">
          <w:rPr>
            <w:noProof/>
            <w14:textOutline w14:w="0" w14:cap="rnd" w14:cmpd="sng" w14:algn="ctr">
              <w14:noFill/>
              <w14:prstDash w14:val="solid"/>
              <w14:bevel/>
            </w14:textOutline>
          </w:rPr>
          <w:drawing>
            <wp:anchor distT="0" distB="0" distL="114300" distR="114300" simplePos="0" relativeHeight="251659264" behindDoc="0" locked="0" layoutInCell="1" allowOverlap="1" wp14:anchorId="13FABD40" wp14:editId="273FD96E">
              <wp:simplePos x="0" y="0"/>
              <wp:positionH relativeFrom="column">
                <wp:posOffset>350520</wp:posOffset>
              </wp:positionH>
              <wp:positionV relativeFrom="paragraph">
                <wp:posOffset>0</wp:posOffset>
              </wp:positionV>
              <wp:extent cx="4785360" cy="5866765"/>
              <wp:effectExtent l="0" t="0" r="0" b="635"/>
              <wp:wrapSquare wrapText="bothSides"/>
              <wp:docPr id="1420023678" name="Picture 1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23678" name="Picture 12" descr="A screenshot of a graph&#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85360" cy="5866765"/>
                      </a:xfrm>
                      <a:prstGeom prst="rect">
                        <a:avLst/>
                      </a:prstGeom>
                    </pic:spPr>
                  </pic:pic>
                </a:graphicData>
              </a:graphic>
            </wp:anchor>
          </w:drawing>
        </w:r>
      </w:del>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593728" behindDoc="0" locked="0" layoutInCell="1" allowOverlap="1" wp14:anchorId="33F0B597" wp14:editId="65803F5B">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72BA9C0C" w:rsidR="00CD408A" w:rsidRDefault="00000000">
                              <w:pPr>
                                <w:pStyle w:val="Body"/>
                              </w:pPr>
                              <w:r>
                                <w:rPr>
                                  <w:lang w:val="fr-FR"/>
                                </w:rPr>
                                <w:t>Figure S</w:t>
                              </w:r>
                              <w:ins w:id="175" w:author="Furl, Nicholas" w:date="2024-09-13T14:59:00Z" w16du:dateUtc="2024-09-13T13:59:00Z">
                                <w:r w:rsidR="007555A3">
                                  <w:rPr>
                                    <w:lang w:val="fr-FR"/>
                                  </w:rPr>
                                  <w:t>8</w:t>
                                </w:r>
                              </w:ins>
                              <w:del w:id="176" w:author="Furl, Nicholas" w:date="2024-09-13T14:59:00Z" w16du:dateUtc="2024-09-13T13:59:00Z">
                                <w:r w:rsidR="00E20708" w:rsidDel="007555A3">
                                  <w:rPr>
                                    <w:lang w:val="fr-FR"/>
                                  </w:rPr>
                                  <w:delText>5</w:delText>
                                </w:r>
                              </w:del>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25"/>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officeArt object" o:spid="_x0000_s1047" alt="Group 261" style="position:absolute;margin-left:0;margin-top:33pt;width:411.1pt;height:322.8pt;z-index:251593728;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">
                <v:shape id="_x0000_s1048"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72BA9C0C" w:rsidR="00CD408A" w:rsidRDefault="00000000">
                        <w:pPr>
                          <w:pStyle w:val="Body"/>
                        </w:pPr>
                        <w:r>
                          <w:rPr>
                            <w:lang w:val="fr-FR"/>
                          </w:rPr>
                          <w:t>Figure S</w:t>
                        </w:r>
                        <w:ins w:id="230" w:author="Furl, Nicholas" w:date="2024-09-13T14:59:00Z" w16du:dateUtc="2024-09-13T13:59:00Z">
                          <w:r w:rsidR="007555A3">
                            <w:rPr>
                              <w:lang w:val="fr-FR"/>
                            </w:rPr>
                            <w:t>8</w:t>
                          </w:r>
                        </w:ins>
                        <w:del w:id="231" w:author="Furl, Nicholas" w:date="2024-09-13T14:59:00Z" w16du:dateUtc="2024-09-13T13:59:00Z">
                          <w:r w:rsidR="00E20708" w:rsidDel="007555A3">
                            <w:rPr>
                              <w:lang w:val="fr-FR"/>
                            </w:rPr>
                            <w:delText>5</w:delText>
                          </w:r>
                        </w:del>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49"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26"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C5243AE" w:rsidR="00CD408A" w:rsidRPr="00EF5897" w:rsidRDefault="00527489">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62336" behindDoc="0" locked="0" layoutInCell="1" allowOverlap="1" wp14:anchorId="417C16C2" wp14:editId="578527E0">
                <wp:simplePos x="0" y="0"/>
                <wp:positionH relativeFrom="margin">
                  <wp:align>left</wp:align>
                </wp:positionH>
                <wp:positionV relativeFrom="paragraph">
                  <wp:posOffset>3802380</wp:posOffset>
                </wp:positionV>
                <wp:extent cx="5731509" cy="2302927"/>
                <wp:effectExtent l="0" t="0" r="22225" b="21590"/>
                <wp:wrapSquare wrapText="bothSides"/>
                <wp:docPr id="915842504" name="Text Box 2"/>
                <wp:cNvGraphicFramePr/>
                <a:graphic xmlns:a="http://schemas.openxmlformats.org/drawingml/2006/main">
                  <a:graphicData uri="http://schemas.microsoft.com/office/word/2010/wordprocessingShape">
                    <wps:wsp>
                      <wps:cNvSpPr txBox="1"/>
                      <wps:spPr>
                        <a:xfrm>
                          <a:off x="0" y="0"/>
                          <a:ext cx="5731509" cy="2302927"/>
                        </a:xfrm>
                        <a:prstGeom prst="rect">
                          <a:avLst/>
                        </a:prstGeom>
                        <a:solidFill>
                          <a:srgbClr val="FFFFFF"/>
                        </a:solidFill>
                        <a:ln w="9525" cap="flat">
                          <a:solidFill>
                            <a:srgbClr val="000000"/>
                          </a:solidFill>
                          <a:prstDash val="solid"/>
                          <a:miter lim="800000"/>
                        </a:ln>
                        <a:effectLst/>
                      </wps:spPr>
                      <wps:txbx>
                        <w:txbxContent>
                          <w:p w14:paraId="04B902A8" w14:textId="13A808C1" w:rsidR="009436C4" w:rsidRDefault="00000000" w:rsidP="009436C4">
                            <w:pPr>
                              <w:pStyle w:val="Body"/>
                            </w:pPr>
                            <w:r>
                              <w:rPr>
                                <w:lang w:val="en-US"/>
                              </w:rPr>
                              <w:t>Figure S</w:t>
                            </w:r>
                            <w:ins w:id="177" w:author="Furl, Nicholas" w:date="2024-09-13T15:00:00Z" w16du:dateUtc="2024-09-13T14:00:00Z">
                              <w:r w:rsidR="00527489">
                                <w:rPr>
                                  <w:lang w:val="en-US"/>
                                </w:rPr>
                                <w:t>9</w:t>
                              </w:r>
                            </w:ins>
                            <w:del w:id="178" w:author="Furl, Nicholas" w:date="2024-09-13T15:00:00Z" w16du:dateUtc="2024-09-13T14:00:00Z">
                              <w:r w:rsidR="000445A4" w:rsidDel="00527489">
                                <w:rPr>
                                  <w:lang w:val="en-US"/>
                                </w:rPr>
                                <w:delText>6</w:delText>
                              </w:r>
                            </w:del>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ins w:id="179" w:author="Furl, Nicholas" w:date="2024-09-13T15:02:00Z" w16du:dateUtc="2024-09-13T14:02:00Z">
                              <w:r w:rsidR="00527489" w:rsidRPr="00527489">
                                <w:rPr>
                                  <w:lang w:val="en-US"/>
                                </w:rPr>
                                <w:t>Abbreviations: Subj = Models that make choices about subjective values; Obj = Models that makes choices about objective values.</w:t>
                              </w:r>
                            </w:ins>
                            <w:del w:id="180" w:author="Furl, Nicholas" w:date="2024-09-13T15:02:00Z" w16du:dateUtc="2024-09-13T14:02:00Z">
                              <w:r w:rsidDel="00527489">
                                <w:rPr>
                                  <w:lang w:val="en-US"/>
                                </w:rPr>
                                <w:delText xml:space="preserve">Abbreviations: </w:delText>
                              </w:r>
                              <w:r w:rsidR="009436C4" w:rsidDel="00527489">
                                <w:rPr>
                                  <w:lang w:val="en-US"/>
                                </w:rPr>
                                <w:delText>IO = ideal observer,</w:delText>
                              </w:r>
                              <w:r w:rsidR="009436C4" w:rsidRPr="00EE4C83" w:rsidDel="00527489">
                                <w:rPr>
                                  <w:lang w:val="en-US"/>
                                </w:rPr>
                                <w:delText xml:space="preserve"> </w:delText>
                              </w:r>
                              <w:r w:rsidR="009436C4" w:rsidDel="00527489">
                                <w:rPr>
                                  <w:lang w:val="en-US"/>
                                </w:rPr>
                                <w:delText>CS = cost to sample, CO = cut-off, BP = biased prior, OV = objective values.</w:delText>
                              </w:r>
                            </w:del>
                          </w:p>
                          <w:p w14:paraId="519A059C" w14:textId="48A78D8B" w:rsidR="00CD408A" w:rsidRDefault="00CD408A">
                            <w:pPr>
                              <w:pStyle w:val="Body"/>
                            </w:pPr>
                          </w:p>
                        </w:txbxContent>
                      </wps:txbx>
                      <wps:bodyPr wrap="square" lIns="45719" tIns="45719" rIns="45719" bIns="45719" numCol="1" anchor="t">
                        <a:noAutofit/>
                      </wps:bodyPr>
                    </wps:wsp>
                  </a:graphicData>
                </a:graphic>
              </wp:anchor>
            </w:drawing>
          </mc:Choice>
          <mc:Fallback>
            <w:pict>
              <v:shape w14:anchorId="417C16C2" id="Text Box 2" o:spid="_x0000_s1050" type="#_x0000_t202" style="position:absolute;margin-left:0;margin-top:299.4pt;width:451.3pt;height:181.35pt;z-index:25166233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">
                <v:textbox inset="1.27mm,1.27mm,1.27mm,1.27mm">
                  <w:txbxContent>
                    <w:p w14:paraId="04B902A8" w14:textId="13A808C1" w:rsidR="009436C4" w:rsidRDefault="00000000" w:rsidP="009436C4">
                      <w:pPr>
                        <w:pStyle w:val="Body"/>
                      </w:pPr>
                      <w:r>
                        <w:rPr>
                          <w:lang w:val="en-US"/>
                        </w:rPr>
                        <w:t>Figure S</w:t>
                      </w:r>
                      <w:ins w:id="236" w:author="Furl, Nicholas" w:date="2024-09-13T15:00:00Z" w16du:dateUtc="2024-09-13T14:00:00Z">
                        <w:r w:rsidR="00527489">
                          <w:rPr>
                            <w:lang w:val="en-US"/>
                          </w:rPr>
                          <w:t>9</w:t>
                        </w:r>
                      </w:ins>
                      <w:del w:id="237" w:author="Furl, Nicholas" w:date="2024-09-13T15:00:00Z" w16du:dateUtc="2024-09-13T14:00:00Z">
                        <w:r w:rsidR="000445A4" w:rsidDel="00527489">
                          <w:rPr>
                            <w:lang w:val="en-US"/>
                          </w:rPr>
                          <w:delText>6</w:delText>
                        </w:r>
                      </w:del>
                      <w:r>
                        <w:rPr>
                          <w:lang w:val="en-US"/>
                        </w:rPr>
                        <w:t xml:space="preserve">.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BB07E8">
                        <w:t>,”</w:t>
                      </w:r>
                      <w:r>
                        <w:rPr>
                          <w:lang w:val="en-US"/>
                        </w:rPr>
                        <w:t xml:space="preserve"> or inverse temperature parameter beta, estimated for each fitted model. </w:t>
                      </w:r>
                      <w:ins w:id="238" w:author="Furl, Nicholas" w:date="2024-09-13T15:02:00Z" w16du:dateUtc="2024-09-13T14:02:00Z">
                        <w:r w:rsidR="00527489" w:rsidRPr="00527489">
                          <w:rPr>
                            <w:lang w:val="en-US"/>
                          </w:rPr>
                          <w:t>Abbreviations: Subj = Models that make choices about subjective values; Obj = Models that makes choices about objective values.</w:t>
                        </w:r>
                      </w:ins>
                      <w:del w:id="239" w:author="Furl, Nicholas" w:date="2024-09-13T15:02:00Z" w16du:dateUtc="2024-09-13T14:02:00Z">
                        <w:r w:rsidDel="00527489">
                          <w:rPr>
                            <w:lang w:val="en-US"/>
                          </w:rPr>
                          <w:delText xml:space="preserve">Abbreviations: </w:delText>
                        </w:r>
                        <w:r w:rsidR="009436C4" w:rsidDel="00527489">
                          <w:rPr>
                            <w:lang w:val="en-US"/>
                          </w:rPr>
                          <w:delText>IO = ideal observer,</w:delText>
                        </w:r>
                        <w:r w:rsidR="009436C4" w:rsidRPr="00EE4C83" w:rsidDel="00527489">
                          <w:rPr>
                            <w:lang w:val="en-US"/>
                          </w:rPr>
                          <w:delText xml:space="preserve"> </w:delText>
                        </w:r>
                        <w:r w:rsidR="009436C4" w:rsidDel="00527489">
                          <w:rPr>
                            <w:lang w:val="en-US"/>
                          </w:rPr>
                          <w:delText>CS = cost to sample, CO = cut-off, BP = biased prior, OV = objective values.</w:delText>
                        </w:r>
                      </w:del>
                    </w:p>
                    <w:p w14:paraId="519A059C" w14:textId="48A78D8B" w:rsidR="00CD408A" w:rsidRDefault="00CD408A">
                      <w:pPr>
                        <w:pStyle w:val="Body"/>
                      </w:pPr>
                    </w:p>
                  </w:txbxContent>
                </v:textbox>
                <w10:wrap type="square" anchorx="margin"/>
              </v:shape>
            </w:pict>
          </mc:Fallback>
        </mc:AlternateContent>
      </w:r>
      <w:ins w:id="181" w:author="Furl, Nicholas" w:date="2024-09-13T15:00:00Z" w16du:dateUtc="2024-09-13T14:00:00Z">
        <w:r>
          <w:rPr>
            <w:noProof/>
            <w14:textOutline w14:w="0" w14:cap="rnd" w14:cmpd="sng" w14:algn="ctr">
              <w14:noFill/>
              <w14:prstDash w14:val="solid"/>
              <w14:bevel/>
            </w14:textOutline>
          </w:rPr>
          <w:drawing>
            <wp:anchor distT="0" distB="0" distL="114300" distR="114300" simplePos="0" relativeHeight="251701248" behindDoc="0" locked="0" layoutInCell="1" allowOverlap="1" wp14:anchorId="17803C56" wp14:editId="223C4F5A">
              <wp:simplePos x="0" y="0"/>
              <wp:positionH relativeFrom="margin">
                <wp:align>right</wp:align>
              </wp:positionH>
              <wp:positionV relativeFrom="paragraph">
                <wp:posOffset>0</wp:posOffset>
              </wp:positionV>
              <wp:extent cx="5730875" cy="3674110"/>
              <wp:effectExtent l="0" t="0" r="3175" b="2540"/>
              <wp:wrapTopAndBottom/>
              <wp:docPr id="1939103808" name="Picture 24"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03808" name="Picture 24" descr="A group of graphs with numbers&#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7850" t="4066" r="8736" b="5120"/>
                      <a:stretch/>
                    </pic:blipFill>
                    <pic:spPr bwMode="auto">
                      <a:xfrm>
                        <a:off x="0" y="0"/>
                        <a:ext cx="5730875" cy="3674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del w:id="182" w:author="Furl, Nicholas" w:date="2024-09-13T15:00:00Z" w16du:dateUtc="2024-09-13T14:00:00Z">
        <w:r w:rsidDel="00527489">
          <w:rPr>
            <w:noProof/>
            <w14:textOutline w14:w="0" w14:cap="rnd" w14:cmpd="sng" w14:algn="ctr">
              <w14:noFill/>
              <w14:prstDash w14:val="solid"/>
              <w14:bevel/>
            </w14:textOutline>
          </w:rPr>
          <w:drawing>
            <wp:anchor distT="0" distB="0" distL="114300" distR="114300" simplePos="0" relativeHeight="251663360" behindDoc="0" locked="0" layoutInCell="1" allowOverlap="1" wp14:anchorId="6A988EF7" wp14:editId="2A57B131">
              <wp:simplePos x="0" y="0"/>
              <wp:positionH relativeFrom="column">
                <wp:posOffset>0</wp:posOffset>
              </wp:positionH>
              <wp:positionV relativeFrom="paragraph">
                <wp:posOffset>0</wp:posOffset>
              </wp:positionV>
              <wp:extent cx="5727700" cy="4652645"/>
              <wp:effectExtent l="0" t="0" r="6350" b="0"/>
              <wp:wrapSquare wrapText="bothSides"/>
              <wp:docPr id="200970379" name="Picture 15"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70379" name="Picture 15" descr="A group of graphs with numbers&#10;&#10;Description automatically generated with medium confidence"/>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a:graphicData>
              </a:graphic>
            </wp:anchor>
          </w:drawing>
        </w:r>
      </w:del>
    </w:p>
    <w:p w14:paraId="1CD605BE" w14:textId="03EA339B" w:rsidR="00CD408A" w:rsidRPr="00EF5897" w:rsidRDefault="00CD408A">
      <w:pPr>
        <w:pStyle w:val="Body"/>
        <w:spacing w:after="120" w:line="480" w:lineRule="auto"/>
      </w:pPr>
    </w:p>
    <w:p w14:paraId="14786322" w14:textId="4CEE2F7D"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3E7D2026" w:rsidR="00CD408A" w:rsidRPr="00EF5897" w:rsidRDefault="002F7688">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3296" behindDoc="0" locked="0" layoutInCell="1" allowOverlap="1" wp14:anchorId="61471BC2" wp14:editId="7EBCF4A0">
                <wp:simplePos x="0" y="0"/>
                <wp:positionH relativeFrom="column">
                  <wp:posOffset>0</wp:posOffset>
                </wp:positionH>
                <wp:positionV relativeFrom="paragraph">
                  <wp:posOffset>0</wp:posOffset>
                </wp:positionV>
                <wp:extent cx="5623560" cy="7188200"/>
                <wp:effectExtent l="0" t="0" r="0" b="12700"/>
                <wp:wrapNone/>
                <wp:docPr id="1471311475" name="Group 26"/>
                <wp:cNvGraphicFramePr/>
                <a:graphic xmlns:a="http://schemas.openxmlformats.org/drawingml/2006/main">
                  <a:graphicData uri="http://schemas.microsoft.com/office/word/2010/wordprocessingGroup">
                    <wpg:wgp>
                      <wpg:cNvGrpSpPr/>
                      <wpg:grpSpPr>
                        <a:xfrm>
                          <a:off x="0" y="0"/>
                          <a:ext cx="5623560" cy="7188200"/>
                          <a:chOff x="0" y="0"/>
                          <a:chExt cx="5623560" cy="7188200"/>
                        </a:xfrm>
                      </wpg:grpSpPr>
                      <wps:wsp>
                        <wps:cNvPr id="2103748190" name="Text Box 2"/>
                        <wps:cNvSpPr txBox="1"/>
                        <wps:spPr>
                          <a:xfrm>
                            <a:off x="182880" y="5067300"/>
                            <a:ext cx="5242560" cy="2120900"/>
                          </a:xfrm>
                          <a:prstGeom prst="rect">
                            <a:avLst/>
                          </a:prstGeom>
                          <a:solidFill>
                            <a:srgbClr val="FFFFFF"/>
                          </a:solidFill>
                          <a:ln w="9525" cap="flat">
                            <a:solidFill>
                              <a:srgbClr val="000000"/>
                            </a:solidFill>
                            <a:prstDash val="solid"/>
                            <a:miter lim="800000"/>
                          </a:ln>
                          <a:effectLst/>
                        </wps:spPr>
                        <wps:txbx>
                          <w:txbxContent>
                            <w:p w14:paraId="26E235FF" w14:textId="4F89425E" w:rsidR="009436C4" w:rsidRDefault="00000000" w:rsidP="009436C4">
                              <w:pPr>
                                <w:pStyle w:val="Body"/>
                              </w:pPr>
                              <w:r>
                                <w:rPr>
                                  <w:lang w:val="en-US"/>
                                </w:rPr>
                                <w:t>Figure S</w:t>
                              </w:r>
                              <w:ins w:id="183" w:author="Furl, Nicholas" w:date="2024-09-13T15:05:00Z" w16du:dateUtc="2024-09-13T14:05:00Z">
                                <w:r w:rsidR="002F7688">
                                  <w:rPr>
                                    <w:lang w:val="en-US"/>
                                  </w:rPr>
                                  <w:t>10</w:t>
                                </w:r>
                              </w:ins>
                              <w:del w:id="184" w:author="Furl, Nicholas" w:date="2024-09-13T15:05:00Z" w16du:dateUtc="2024-09-13T14:05:00Z">
                                <w:r w:rsidR="00913227" w:rsidDel="002F7688">
                                  <w:rPr>
                                    <w:lang w:val="en-US"/>
                                  </w:rPr>
                                  <w:delText>7</w:delText>
                                </w:r>
                              </w:del>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ins w:id="185" w:author="Furl, Nicholas" w:date="2024-09-13T15:05:00Z" w16du:dateUtc="2024-09-13T14:05:00Z">
                                <w:r w:rsidR="002F7688">
                                  <w:rPr>
                                    <w:lang w:val="en-US"/>
                                  </w:rPr>
                                  <w:t>Abbreviations: Subj = Models that make choices about subjective values; Obj = Models that makes choices about objective values.</w:t>
                                </w:r>
                              </w:ins>
                              <w:del w:id="186" w:author="Furl, Nicholas" w:date="2024-09-13T15:05:00Z" w16du:dateUtc="2024-09-13T14:05:00Z">
                                <w:r w:rsidDel="002F7688">
                                  <w:rPr>
                                    <w:lang w:val="en-US"/>
                                  </w:rPr>
                                  <w:delText xml:space="preserve">Abbreviations: </w:delText>
                                </w:r>
                                <w:r w:rsidR="009436C4" w:rsidDel="002F7688">
                                  <w:rPr>
                                    <w:lang w:val="en-US"/>
                                  </w:rPr>
                                  <w:delText>IO = ideal observer,</w:delText>
                                </w:r>
                                <w:r w:rsidR="009436C4" w:rsidRPr="00EE4C83" w:rsidDel="002F7688">
                                  <w:rPr>
                                    <w:lang w:val="en-US"/>
                                  </w:rPr>
                                  <w:delText xml:space="preserve"> </w:delText>
                                </w:r>
                                <w:r w:rsidR="009436C4" w:rsidDel="002F7688">
                                  <w:rPr>
                                    <w:lang w:val="en-US"/>
                                  </w:rPr>
                                  <w:delText>CS = cost to sample, CO = cut-off, BP = biased prior, OV = objective values, SV = subjective values.</w:delText>
                                </w:r>
                              </w:del>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093079433" name="Picture 25" descr="A group of graphs with numbers and letters&#10;&#10;Description automatically generated with medium confidence"/>
                          <pic:cNvPicPr>
                            <a:picLocks noChangeAspect="1"/>
                          </pic:cNvPicPr>
                        </pic:nvPicPr>
                        <pic:blipFill rotWithShape="1">
                          <a:blip r:embed="rId29" cstate="print">
                            <a:extLst>
                              <a:ext uri="{28A0092B-C50C-407E-A947-70E740481C1C}">
                                <a14:useLocalDpi xmlns:a14="http://schemas.microsoft.com/office/drawing/2010/main" val="0"/>
                              </a:ext>
                            </a:extLst>
                          </a:blip>
                          <a:srcRect l="6385" t="3936" r="7141" b="4736"/>
                          <a:stretch/>
                        </pic:blipFill>
                        <pic:spPr bwMode="auto">
                          <a:xfrm>
                            <a:off x="0" y="0"/>
                            <a:ext cx="5623560" cy="501777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1471BC2" id="Group 26" o:spid="_x0000_s1051" style="position:absolute;margin-left:0;margin-top:0;width:442.8pt;height:566pt;z-index:251703296" coordsize="56235,7188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">
                <v:shape id="_x0000_s1052" type="#_x0000_t202" style="position:absolute;left:1828;top:50673;width:52426;height:21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">
                  <v:textbox inset="1.27mm,1.27mm,1.27mm,1.27mm">
                    <w:txbxContent>
                      <w:p w14:paraId="26E235FF" w14:textId="4F89425E" w:rsidR="009436C4" w:rsidRDefault="00000000" w:rsidP="009436C4">
                        <w:pPr>
                          <w:pStyle w:val="Body"/>
                        </w:pPr>
                        <w:r>
                          <w:rPr>
                            <w:lang w:val="en-US"/>
                          </w:rPr>
                          <w:t>Figure S</w:t>
                        </w:r>
                        <w:ins w:id="246" w:author="Furl, Nicholas" w:date="2024-09-13T15:05:00Z" w16du:dateUtc="2024-09-13T14:05:00Z">
                          <w:r w:rsidR="002F7688">
                            <w:rPr>
                              <w:lang w:val="en-US"/>
                            </w:rPr>
                            <w:t>10</w:t>
                          </w:r>
                        </w:ins>
                        <w:del w:id="247" w:author="Furl, Nicholas" w:date="2024-09-13T15:05:00Z" w16du:dateUtc="2024-09-13T14:05:00Z">
                          <w:r w:rsidR="00913227" w:rsidDel="002F7688">
                            <w:rPr>
                              <w:lang w:val="en-US"/>
                            </w:rPr>
                            <w:delText>7</w:delText>
                          </w:r>
                        </w:del>
                        <w:r>
                          <w:rPr>
                            <w:lang w:val="en-US"/>
                          </w:rPr>
                          <w:t xml:space="preserve">.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3B0376">
                          <w:t>,”</w:t>
                        </w:r>
                        <w:r>
                          <w:rPr>
                            <w:lang w:val="en-US"/>
                          </w:rPr>
                          <w:t xml:space="preserve"> or inverse temperature parameter beta, estimated for each fitted model. </w:t>
                        </w:r>
                        <w:ins w:id="248" w:author="Furl, Nicholas" w:date="2024-09-13T15:05:00Z" w16du:dateUtc="2024-09-13T14:05:00Z">
                          <w:r w:rsidR="002F7688">
                            <w:rPr>
                              <w:lang w:val="en-US"/>
                            </w:rPr>
                            <w:t>Abbreviations: Subj = Models that make choices about subjective values; Obj = Models that makes choices about objective values.</w:t>
                          </w:r>
                        </w:ins>
                        <w:del w:id="249" w:author="Furl, Nicholas" w:date="2024-09-13T15:05:00Z" w16du:dateUtc="2024-09-13T14:05:00Z">
                          <w:r w:rsidDel="002F7688">
                            <w:rPr>
                              <w:lang w:val="en-US"/>
                            </w:rPr>
                            <w:delText xml:space="preserve">Abbreviations: </w:delText>
                          </w:r>
                          <w:r w:rsidR="009436C4" w:rsidDel="002F7688">
                            <w:rPr>
                              <w:lang w:val="en-US"/>
                            </w:rPr>
                            <w:delText>IO = ideal observer,</w:delText>
                          </w:r>
                          <w:r w:rsidR="009436C4" w:rsidRPr="00EE4C83" w:rsidDel="002F7688">
                            <w:rPr>
                              <w:lang w:val="en-US"/>
                            </w:rPr>
                            <w:delText xml:space="preserve"> </w:delText>
                          </w:r>
                          <w:r w:rsidR="009436C4" w:rsidDel="002F7688">
                            <w:rPr>
                              <w:lang w:val="en-US"/>
                            </w:rPr>
                            <w:delText>CS = cost to sample, CO = cut-off, BP = biased prior, OV = objective values, SV = subjective values.</w:delText>
                          </w:r>
                        </w:del>
                      </w:p>
                      <w:p w14:paraId="70DDD7A1" w14:textId="4F3E408B" w:rsidR="00CD408A" w:rsidRDefault="00CD408A">
                        <w:pPr>
                          <w:pStyle w:val="Body"/>
                        </w:pPr>
                      </w:p>
                    </w:txbxContent>
                  </v:textbox>
                </v:shape>
                <v:shape id="Picture 25" o:spid="_x0000_s1053" type="#_x0000_t75" alt="A group of graphs with numbers and letters&#10;&#10;Description automatically generated with medium confidence" style="position:absolute;width:56235;height:50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">
                  <v:imagedata r:id="rId30" o:title="A group of graphs with numbers and letters&#10;&#10;Description automatically generated with medium confidence" croptop="2579f" cropbottom="3104f" cropleft="4184f" cropright="4680f"/>
                </v:shape>
              </v:group>
            </w:pict>
          </mc:Fallback>
        </mc:AlternateContent>
      </w:r>
      <w:del w:id="187" w:author="Furl, Nicholas" w:date="2024-09-13T15:06:00Z" w16du:dateUtc="2024-09-13T14:06:00Z">
        <w:r w:rsidDel="002F7688">
          <w:rPr>
            <w:noProof/>
            <w14:textOutline w14:w="0" w14:cap="rnd" w14:cmpd="sng" w14:algn="ctr">
              <w14:noFill/>
              <w14:prstDash w14:val="solid"/>
              <w14:bevel/>
            </w14:textOutline>
          </w:rPr>
          <w:drawing>
            <wp:anchor distT="0" distB="0" distL="114300" distR="114300" simplePos="0" relativeHeight="251667456" behindDoc="0" locked="0" layoutInCell="1" allowOverlap="1" wp14:anchorId="0DF777F3" wp14:editId="01355F19">
              <wp:simplePos x="0" y="0"/>
              <wp:positionH relativeFrom="column">
                <wp:posOffset>7620</wp:posOffset>
              </wp:positionH>
              <wp:positionV relativeFrom="paragraph">
                <wp:posOffset>0</wp:posOffset>
              </wp:positionV>
              <wp:extent cx="5727700" cy="6033770"/>
              <wp:effectExtent l="0" t="0" r="6350" b="5080"/>
              <wp:wrapSquare wrapText="bothSides"/>
              <wp:docPr id="1512659757" name="Picture 18"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59757" name="Picture 18" descr="A group of graphs with different colored lines&#10;&#10;Description automatically generated with medium confidence"/>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a:graphicData>
              </a:graphic>
            </wp:anchor>
          </w:drawing>
        </w:r>
      </w:del>
    </w:p>
    <w:p w14:paraId="09A61CAD" w14:textId="3C4450A2" w:rsidR="002F7688" w:rsidRDefault="002F7688">
      <w:pPr>
        <w:rPr>
          <w:ins w:id="188" w:author="Furl, Nicholas" w:date="2024-09-13T15:06:00Z" w16du:dateUtc="2024-09-13T14:06:00Z"/>
          <w:rFonts w:ascii="Calibri" w:hAnsi="Calibri" w:cs="Arial Unicode MS"/>
          <w:color w:val="000000"/>
          <w:sz w:val="22"/>
          <w:szCs w:val="22"/>
          <w:u w:color="000000"/>
          <w:lang w:val="en-GB" w:eastAsia="en-GB"/>
          <w14:textOutline w14:w="0" w14:cap="flat" w14:cmpd="sng" w14:algn="ctr">
            <w14:noFill/>
            <w14:prstDash w14:val="solid"/>
            <w14:bevel/>
          </w14:textOutline>
        </w:rPr>
      </w:pPr>
      <w:ins w:id="189" w:author="Furl, Nicholas" w:date="2024-09-13T15:06:00Z" w16du:dateUtc="2024-09-13T14:06:00Z">
        <w:r>
          <w:br w:type="page"/>
        </w:r>
      </w:ins>
    </w:p>
    <w:p w14:paraId="2E0C9ACD" w14:textId="7F994803" w:rsidR="002F7688" w:rsidRDefault="002F7688">
      <w:pPr>
        <w:rPr>
          <w:ins w:id="190" w:author="Furl, Nicholas" w:date="2024-09-13T15:10:00Z" w16du:dateUtc="2024-09-13T14:10:00Z"/>
          <w:rFonts w:ascii="Calibri" w:hAnsi="Calibri" w:cs="Arial Unicode MS"/>
          <w:color w:val="000000"/>
          <w:sz w:val="22"/>
          <w:szCs w:val="22"/>
          <w:u w:color="000000"/>
          <w:lang w:val="en-GB" w:eastAsia="en-GB"/>
          <w14:textOutline w14:w="0" w14:cap="flat" w14:cmpd="sng" w14:algn="ctr">
            <w14:noFill/>
            <w14:prstDash w14:val="solid"/>
            <w14:bevel/>
          </w14:textOutline>
        </w:rPr>
      </w:pPr>
      <w:ins w:id="191" w:author="Furl, Nicholas" w:date="2024-09-13T15:10:00Z" w16du:dateUtc="2024-09-13T14:10:00Z">
        <w:r>
          <w:rPr>
            <w:noProof/>
          </w:rPr>
          <w:lastRenderedPageBreak/>
          <w:drawing>
            <wp:anchor distT="0" distB="0" distL="114300" distR="114300" simplePos="0" relativeHeight="251592703" behindDoc="0" locked="0" layoutInCell="1" allowOverlap="1" wp14:anchorId="6E1EA877" wp14:editId="0ADD43D7">
              <wp:simplePos x="0" y="0"/>
              <wp:positionH relativeFrom="column">
                <wp:posOffset>411480</wp:posOffset>
              </wp:positionH>
              <wp:positionV relativeFrom="paragraph">
                <wp:posOffset>0</wp:posOffset>
              </wp:positionV>
              <wp:extent cx="4358640" cy="6772275"/>
              <wp:effectExtent l="0" t="0" r="3810" b="9525"/>
              <wp:wrapTopAndBottom/>
              <wp:docPr id="2090444946" name="Picture 2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44946" name="Picture 29" descr="A screenshot of a graph&#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58640" cy="6772275"/>
                      </a:xfrm>
                      <a:prstGeom prst="rect">
                        <a:avLst/>
                      </a:prstGeom>
                    </pic:spPr>
                  </pic:pic>
                </a:graphicData>
              </a:graphic>
            </wp:anchor>
          </w:drawing>
        </w:r>
      </w:ins>
      <w:r>
        <w:rPr>
          <w:rFonts w:ascii="Arial Unicode MS" w:hAnsi="Arial Unicode MS"/>
          <w:noProof/>
        </w:rPr>
        <mc:AlternateContent>
          <mc:Choice Requires="wps">
            <w:drawing>
              <wp:anchor distT="0" distB="0" distL="114300" distR="114300" simplePos="0" relativeHeight="251640832" behindDoc="0" locked="0" layoutInCell="1" allowOverlap="1" wp14:anchorId="63157207" wp14:editId="69A2D7DB">
                <wp:simplePos x="0" y="0"/>
                <wp:positionH relativeFrom="column">
                  <wp:posOffset>281940</wp:posOffset>
                </wp:positionH>
                <wp:positionV relativeFrom="paragraph">
                  <wp:posOffset>6438900</wp:posOffset>
                </wp:positionV>
                <wp:extent cx="4878070" cy="2090343"/>
                <wp:effectExtent l="0" t="0" r="17780" b="24765"/>
                <wp:wrapNone/>
                <wp:docPr id="1151419286" name="Text Box 2"/>
                <wp:cNvGraphicFramePr/>
                <a:graphic xmlns:a="http://schemas.openxmlformats.org/drawingml/2006/main">
                  <a:graphicData uri="http://schemas.microsoft.com/office/word/2010/wordprocessingShape">
                    <wps:wsp>
                      <wps:cNvSpPr txBox="1"/>
                      <wps:spPr>
                        <a:xfrm>
                          <a:off x="0" y="0"/>
                          <a:ext cx="4878070" cy="2090343"/>
                        </a:xfrm>
                        <a:prstGeom prst="rect">
                          <a:avLst/>
                        </a:prstGeom>
                        <a:solidFill>
                          <a:srgbClr val="FFFFFF"/>
                        </a:solidFill>
                        <a:ln w="9525" cap="flat">
                          <a:solidFill>
                            <a:srgbClr val="000000"/>
                          </a:solidFill>
                          <a:prstDash val="solid"/>
                          <a:miter lim="800000"/>
                        </a:ln>
                        <a:effectLst/>
                      </wps:spPr>
                      <wps:txbx>
                        <w:txbxContent>
                          <w:p w14:paraId="2185AC84" w14:textId="09B136E5" w:rsidR="005E58C4" w:rsidRDefault="00000000" w:rsidP="005E58C4">
                            <w:pPr>
                              <w:pStyle w:val="Body"/>
                            </w:pPr>
                            <w:r>
                              <w:rPr>
                                <w:lang w:val="en-US"/>
                              </w:rPr>
                              <w:t>Figure S</w:t>
                            </w:r>
                            <w:ins w:id="192" w:author="Furl, Nicholas" w:date="2024-09-13T15:08:00Z" w16du:dateUtc="2024-09-13T14:08:00Z">
                              <w:r w:rsidR="002F7688">
                                <w:rPr>
                                  <w:lang w:val="en-US"/>
                                </w:rPr>
                                <w:t>11</w:t>
                              </w:r>
                            </w:ins>
                            <w:del w:id="193" w:author="Furl, Nicholas" w:date="2024-09-13T15:08:00Z" w16du:dateUtc="2024-09-13T14:08:00Z">
                              <w:r w:rsidR="001D50B1" w:rsidDel="002F7688">
                                <w:rPr>
                                  <w:lang w:val="en-US"/>
                                </w:rPr>
                                <w:delText>8</w:delText>
                              </w:r>
                            </w:del>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ins w:id="194" w:author="Furl, Nicholas" w:date="2024-09-13T15:11:00Z" w16du:dateUtc="2024-09-13T14:11:00Z">
                              <w:r w:rsidR="002F7688">
                                <w:rPr>
                                  <w:lang w:val="en-US"/>
                                </w:rPr>
                                <w:t>Abbreviations: Subj = Models that make choices about subjective values; Obj = Models that makes choices about objective values.</w:t>
                              </w:r>
                            </w:ins>
                            <w:del w:id="195" w:author="Furl, Nicholas" w:date="2024-09-13T15:11:00Z" w16du:dateUtc="2024-09-13T14:11:00Z">
                              <w:r w:rsidDel="002F7688">
                                <w:rPr>
                                  <w:lang w:val="en-US"/>
                                </w:rPr>
                                <w:delText xml:space="preserve">Abbreviations: </w:delText>
                              </w:r>
                              <w:r w:rsidR="005E58C4" w:rsidDel="002F7688">
                                <w:rPr>
                                  <w:lang w:val="en-US"/>
                                </w:rPr>
                                <w:delText>IO = ideal observer,</w:delText>
                              </w:r>
                              <w:r w:rsidR="005E58C4" w:rsidRPr="00EE4C83" w:rsidDel="002F7688">
                                <w:rPr>
                                  <w:lang w:val="en-US"/>
                                </w:rPr>
                                <w:delText xml:space="preserve"> </w:delText>
                              </w:r>
                              <w:r w:rsidR="005E58C4" w:rsidDel="002F7688">
                                <w:rPr>
                                  <w:lang w:val="en-US"/>
                                </w:rPr>
                                <w:delText>CS = cost to sample, CO = cut-off, BP = biased prior, OV = objective values, SV = subjective values.</w:delText>
                              </w:r>
                            </w:del>
                          </w:p>
                          <w:p w14:paraId="380E62E3" w14:textId="2037FDCD" w:rsidR="00CD408A" w:rsidRDefault="00CD408A">
                            <w:pPr>
                              <w:pStyle w:val="Body"/>
                            </w:pPr>
                          </w:p>
                        </w:txbxContent>
                      </wps:txbx>
                      <wps:bodyPr wrap="square" lIns="45719" tIns="45719" rIns="45719" bIns="45719" numCol="1" anchor="t">
                        <a:noAutofit/>
                      </wps:bodyPr>
                    </wps:wsp>
                  </a:graphicData>
                </a:graphic>
              </wp:anchor>
            </w:drawing>
          </mc:Choice>
          <mc:Fallback>
            <w:pict>
              <v:shape w14:anchorId="63157207" id="_x0000_s1054" type="#_x0000_t202" style="position:absolute;margin-left:22.2pt;margin-top:507pt;width:384.1pt;height:164.6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">
                <v:textbox inset="1.27mm,1.27mm,1.27mm,1.27mm">
                  <w:txbxContent>
                    <w:p w14:paraId="2185AC84" w14:textId="09B136E5" w:rsidR="005E58C4" w:rsidRDefault="00000000" w:rsidP="005E58C4">
                      <w:pPr>
                        <w:pStyle w:val="Body"/>
                      </w:pPr>
                      <w:r>
                        <w:rPr>
                          <w:lang w:val="en-US"/>
                        </w:rPr>
                        <w:t>Figure S</w:t>
                      </w:r>
                      <w:ins w:id="259" w:author="Furl, Nicholas" w:date="2024-09-13T15:08:00Z" w16du:dateUtc="2024-09-13T14:08:00Z">
                        <w:r w:rsidR="002F7688">
                          <w:rPr>
                            <w:lang w:val="en-US"/>
                          </w:rPr>
                          <w:t>11</w:t>
                        </w:r>
                      </w:ins>
                      <w:del w:id="260" w:author="Furl, Nicholas" w:date="2024-09-13T15:08:00Z" w16du:dateUtc="2024-09-13T14:08:00Z">
                        <w:r w:rsidR="001D50B1" w:rsidDel="002F7688">
                          <w:rPr>
                            <w:lang w:val="en-US"/>
                          </w:rPr>
                          <w:delText>8</w:delText>
                        </w:r>
                      </w:del>
                      <w:r>
                        <w:rPr>
                          <w:lang w:val="en-US"/>
                        </w:rPr>
                        <w:t xml:space="preserve">.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rsidR="00D369A5">
                        <w:t>,”</w:t>
                      </w:r>
                      <w:r>
                        <w:rPr>
                          <w:lang w:val="en-US"/>
                        </w:rPr>
                        <w:t xml:space="preserve"> or inverse temperature parameter beta, estimated for each fitted model. </w:t>
                      </w:r>
                      <w:ins w:id="261" w:author="Furl, Nicholas" w:date="2024-09-13T15:11:00Z" w16du:dateUtc="2024-09-13T14:11:00Z">
                        <w:r w:rsidR="002F7688">
                          <w:rPr>
                            <w:lang w:val="en-US"/>
                          </w:rPr>
                          <w:t>Abbreviations: Subj = Models that make choices about subjective values; Obj = Models that makes choices about objective values.</w:t>
                        </w:r>
                      </w:ins>
                      <w:del w:id="262" w:author="Furl, Nicholas" w:date="2024-09-13T15:11:00Z" w16du:dateUtc="2024-09-13T14:11:00Z">
                        <w:r w:rsidDel="002F7688">
                          <w:rPr>
                            <w:lang w:val="en-US"/>
                          </w:rPr>
                          <w:delText xml:space="preserve">Abbreviations: </w:delText>
                        </w:r>
                        <w:r w:rsidR="005E58C4" w:rsidDel="002F7688">
                          <w:rPr>
                            <w:lang w:val="en-US"/>
                          </w:rPr>
                          <w:delText>IO = ideal observer,</w:delText>
                        </w:r>
                        <w:r w:rsidR="005E58C4" w:rsidRPr="00EE4C83" w:rsidDel="002F7688">
                          <w:rPr>
                            <w:lang w:val="en-US"/>
                          </w:rPr>
                          <w:delText xml:space="preserve"> </w:delText>
                        </w:r>
                        <w:r w:rsidR="005E58C4" w:rsidDel="002F7688">
                          <w:rPr>
                            <w:lang w:val="en-US"/>
                          </w:rPr>
                          <w:delText>CS = cost to sample, CO = cut-off, BP = biased prior, OV = objective values, SV = subjective values.</w:delText>
                        </w:r>
                      </w:del>
                    </w:p>
                    <w:p w14:paraId="380E62E3" w14:textId="2037FDCD" w:rsidR="00CD408A" w:rsidRDefault="00CD408A">
                      <w:pPr>
                        <w:pStyle w:val="Body"/>
                      </w:pPr>
                    </w:p>
                  </w:txbxContent>
                </v:textbox>
              </v:shape>
            </w:pict>
          </mc:Fallback>
        </mc:AlternateContent>
      </w:r>
      <w:ins w:id="196" w:author="Furl, Nicholas" w:date="2024-09-13T15:10:00Z" w16du:dateUtc="2024-09-13T14:10:00Z">
        <w:r>
          <w:br w:type="page"/>
        </w:r>
      </w:ins>
    </w:p>
    <w:p w14:paraId="787D438D" w14:textId="32454BA6" w:rsidR="00CD408A" w:rsidRPr="00EF5897" w:rsidRDefault="009A43C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707392" behindDoc="0" locked="0" layoutInCell="1" allowOverlap="1" wp14:anchorId="2773FF37" wp14:editId="3201A286">
                <wp:simplePos x="0" y="0"/>
                <wp:positionH relativeFrom="column">
                  <wp:posOffset>0</wp:posOffset>
                </wp:positionH>
                <wp:positionV relativeFrom="paragraph">
                  <wp:posOffset>0</wp:posOffset>
                </wp:positionV>
                <wp:extent cx="5727700" cy="7402195"/>
                <wp:effectExtent l="0" t="0" r="6350" b="27305"/>
                <wp:wrapNone/>
                <wp:docPr id="295063870" name="Group 31"/>
                <wp:cNvGraphicFramePr/>
                <a:graphic xmlns:a="http://schemas.openxmlformats.org/drawingml/2006/main">
                  <a:graphicData uri="http://schemas.microsoft.com/office/word/2010/wordprocessingGroup">
                    <wpg:wgp>
                      <wpg:cNvGrpSpPr/>
                      <wpg:grpSpPr>
                        <a:xfrm>
                          <a:off x="0" y="0"/>
                          <a:ext cx="5727700" cy="7402195"/>
                          <a:chOff x="0" y="0"/>
                          <a:chExt cx="5727700" cy="7402195"/>
                        </a:xfrm>
                      </wpg:grpSpPr>
                      <pic:pic xmlns:pic="http://schemas.openxmlformats.org/drawingml/2006/picture">
                        <pic:nvPicPr>
                          <pic:cNvPr id="1537292881" name="Picture 30" descr="A group of graphs with different colored lines&#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27700" cy="6553835"/>
                          </a:xfrm>
                          <a:prstGeom prst="rect">
                            <a:avLst/>
                          </a:prstGeom>
                        </pic:spPr>
                      </pic:pic>
                      <wps:wsp>
                        <wps:cNvPr id="879696411" name="Text Box 2"/>
                        <wps:cNvSpPr txBox="1">
                          <a:spLocks noChangeArrowheads="1"/>
                        </wps:cNvSpPr>
                        <wps:spPr bwMode="auto">
                          <a:xfrm>
                            <a:off x="731520" y="6278880"/>
                            <a:ext cx="4808220" cy="1123315"/>
                          </a:xfrm>
                          <a:prstGeom prst="rect">
                            <a:avLst/>
                          </a:prstGeom>
                          <a:solidFill>
                            <a:srgbClr val="FFFFFF"/>
                          </a:solidFill>
                          <a:ln w="9525">
                            <a:solidFill>
                              <a:srgbClr val="000000"/>
                            </a:solidFill>
                            <a:miter lim="800000"/>
                            <a:headEnd/>
                            <a:tailEnd/>
                          </a:ln>
                        </wps:spPr>
                        <wps:txbx>
                          <w:txbxContent>
                            <w:p w14:paraId="403436E2" w14:textId="052473A3" w:rsidR="00F24FCD" w:rsidRPr="00F24FCD" w:rsidRDefault="00F24FCD">
                              <w:pPr>
                                <w:rPr>
                                  <w:rFonts w:ascii="Calibri" w:hAnsi="Calibri" w:cs="Calibri"/>
                                  <w:sz w:val="22"/>
                                  <w:szCs w:val="22"/>
                                  <w:rPrChange w:id="197" w:author="Furl, Nicholas" w:date="2024-09-13T15:14:00Z" w16du:dateUtc="2024-09-13T14:14:00Z">
                                    <w:rPr/>
                                  </w:rPrChange>
                                </w:rPr>
                              </w:pPr>
                              <w:ins w:id="198" w:author="Furl, Nicholas" w:date="2024-09-13T15:14:00Z" w16du:dateUtc="2024-09-13T14:14:00Z">
                                <w:r w:rsidRPr="00F24FCD">
                                  <w:rPr>
                                    <w:rFonts w:ascii="Calibri" w:hAnsi="Calibri" w:cs="Calibri"/>
                                    <w:sz w:val="22"/>
                                    <w:szCs w:val="22"/>
                                    <w:rPrChange w:id="199" w:author="Furl, Nicholas" w:date="2024-09-13T15:14:00Z" w16du:dateUtc="2024-09-13T14:14:00Z">
                                      <w:rPr/>
                                    </w:rPrChange>
                                  </w:rPr>
                                  <w:t>Figure S12</w:t>
                                </w:r>
                                <w:r>
                                  <w:rPr>
                                    <w:rFonts w:ascii="Calibri" w:hAnsi="Calibri" w:cs="Calibri"/>
                                    <w:sz w:val="22"/>
                                    <w:szCs w:val="22"/>
                                  </w:rPr>
                                  <w:t>.</w:t>
                                </w:r>
                              </w:ins>
                              <w:ins w:id="200" w:author="Furl, Nicholas" w:date="2024-09-13T15:15:00Z" w16du:dateUtc="2024-09-13T14:15:00Z">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w:t>
                                </w:r>
                              </w:ins>
                              <w:ins w:id="201" w:author="Furl, Nicholas" w:date="2024-09-13T15:16:00Z" w16du:dateUtc="2024-09-13T14:16:00Z">
                                <w:r w:rsidR="005A70BC">
                                  <w:rPr>
                                    <w:rFonts w:ascii="Calibri" w:hAnsi="Calibri" w:cs="Calibri"/>
                                    <w:sz w:val="22"/>
                                    <w:szCs w:val="22"/>
                                  </w:rPr>
                                  <w:t xml:space="preserve">(rows) </w:t>
                                </w:r>
                              </w:ins>
                              <w:ins w:id="202" w:author="Furl, Nicholas" w:date="2024-09-13T15:15:00Z" w16du:dateUtc="2024-09-13T14:15:00Z">
                                <w:r w:rsidR="005A70BC">
                                  <w:rPr>
                                    <w:rFonts w:ascii="Calibri" w:hAnsi="Calibri" w:cs="Calibri"/>
                                    <w:sz w:val="22"/>
                                    <w:szCs w:val="22"/>
                                  </w:rPr>
                                  <w:t>operating on s</w:t>
                                </w:r>
                              </w:ins>
                              <w:ins w:id="203" w:author="Furl, Nicholas" w:date="2024-09-13T15:16:00Z" w16du:dateUtc="2024-09-13T14:16:00Z">
                                <w:r w:rsidR="005A70BC">
                                  <w:rPr>
                                    <w:rFonts w:ascii="Calibri" w:hAnsi="Calibri" w:cs="Calibri"/>
                                    <w:sz w:val="22"/>
                                    <w:szCs w:val="22"/>
                                  </w:rPr>
                                  <w:t>ubjective values (left column) or objective values (right column)</w:t>
                                </w:r>
                              </w:ins>
                              <w:ins w:id="204" w:author="Furl, Nicholas" w:date="2024-09-13T15:17:00Z" w16du:dateUtc="2024-09-13T14:17:00Z">
                                <w:r w:rsidR="005A70BC">
                                  <w:rPr>
                                    <w:rFonts w:ascii="Calibri" w:hAnsi="Calibri" w:cs="Calibri"/>
                                    <w:sz w:val="22"/>
                                    <w:szCs w:val="22"/>
                                  </w:rPr>
                                  <w:t xml:space="preserve"> in Study 2.</w:t>
                                </w:r>
                              </w:ins>
                              <w:ins w:id="205" w:author="Furl, Nicholas" w:date="2024-09-13T15:16:00Z" w16du:dateUtc="2024-09-13T14:16:00Z">
                                <w:r w:rsidR="005A70BC">
                                  <w:rPr>
                                    <w:rFonts w:ascii="Calibri" w:hAnsi="Calibri" w:cs="Calibri"/>
                                    <w:sz w:val="22"/>
                                    <w:szCs w:val="22"/>
                                  </w:rPr>
                                  <w:t xml:space="preserve">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ins>
                            </w:p>
                          </w:txbxContent>
                        </wps:txbx>
                        <wps:bodyPr rot="0" vert="horz" wrap="square" lIns="91440" tIns="45720" rIns="91440" bIns="45720" anchor="t" anchorCtr="0">
                          <a:spAutoFit/>
                        </wps:bodyPr>
                      </wps:wsp>
                    </wpg:wgp>
                  </a:graphicData>
                </a:graphic>
              </wp:anchor>
            </w:drawing>
          </mc:Choice>
          <mc:Fallback>
            <w:pict>
              <v:group w14:anchorId="2773FF37" id="Group 31" o:spid="_x0000_s1055" style="position:absolute;margin-left:0;margin-top:0;width:451pt;height:582.85pt;z-index:251707392" coordsize="57277,7402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">
                <v:shape id="Picture 30" o:spid="_x0000_s1056" type="#_x0000_t75" alt="A group of graphs with different colored lines&#10;&#10;Description automatically generated" style="position:absolute;width:57277;height:65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">
                  <v:imagedata r:id="rId34" o:title="A group of graphs with different colored lines&#10;&#10;Description automatically generated"/>
                </v:shape>
                <v:shape id="_x0000_s1057" type="#_x0000_t202" style="position:absolute;left:7315;top:62788;width:48082;height:11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">
                  <v:textbox style="mso-fit-shape-to-text:t">
                    <w:txbxContent>
                      <w:p w14:paraId="403436E2" w14:textId="052473A3" w:rsidR="00F24FCD" w:rsidRPr="00F24FCD" w:rsidRDefault="00F24FCD">
                        <w:pPr>
                          <w:rPr>
                            <w:rFonts w:ascii="Calibri" w:hAnsi="Calibri" w:cs="Calibri"/>
                            <w:sz w:val="22"/>
                            <w:szCs w:val="22"/>
                            <w:rPrChange w:id="273" w:author="Furl, Nicholas" w:date="2024-09-13T15:14:00Z" w16du:dateUtc="2024-09-13T14:14:00Z">
                              <w:rPr/>
                            </w:rPrChange>
                          </w:rPr>
                        </w:pPr>
                        <w:ins w:id="274" w:author="Furl, Nicholas" w:date="2024-09-13T15:14:00Z" w16du:dateUtc="2024-09-13T14:14:00Z">
                          <w:r w:rsidRPr="00F24FCD">
                            <w:rPr>
                              <w:rFonts w:ascii="Calibri" w:hAnsi="Calibri" w:cs="Calibri"/>
                              <w:sz w:val="22"/>
                              <w:szCs w:val="22"/>
                              <w:rPrChange w:id="275" w:author="Furl, Nicholas" w:date="2024-09-13T15:14:00Z" w16du:dateUtc="2024-09-13T14:14:00Z">
                                <w:rPr/>
                              </w:rPrChange>
                            </w:rPr>
                            <w:t>Figure S12</w:t>
                          </w:r>
                          <w:r>
                            <w:rPr>
                              <w:rFonts w:ascii="Calibri" w:hAnsi="Calibri" w:cs="Calibri"/>
                              <w:sz w:val="22"/>
                              <w:szCs w:val="22"/>
                            </w:rPr>
                            <w:t>.</w:t>
                          </w:r>
                        </w:ins>
                        <w:ins w:id="276" w:author="Furl, Nicholas" w:date="2024-09-13T15:15:00Z" w16du:dateUtc="2024-09-13T14:15:00Z">
                          <w:r>
                            <w:rPr>
                              <w:rFonts w:ascii="Calibri" w:hAnsi="Calibri" w:cs="Calibri"/>
                              <w:sz w:val="22"/>
                              <w:szCs w:val="22"/>
                            </w:rPr>
                            <w:t xml:space="preserve"> Relationships between individual differences in fitted model </w:t>
                          </w:r>
                          <w:r w:rsidR="005A70BC">
                            <w:rPr>
                              <w:rFonts w:ascii="Calibri" w:hAnsi="Calibri" w:cs="Calibri"/>
                              <w:sz w:val="22"/>
                              <w:szCs w:val="22"/>
                            </w:rPr>
                            <w:t xml:space="preserve">sampling and participant sampling for models </w:t>
                          </w:r>
                        </w:ins>
                        <w:ins w:id="277" w:author="Furl, Nicholas" w:date="2024-09-13T15:16:00Z" w16du:dateUtc="2024-09-13T14:16:00Z">
                          <w:r w:rsidR="005A70BC">
                            <w:rPr>
                              <w:rFonts w:ascii="Calibri" w:hAnsi="Calibri" w:cs="Calibri"/>
                              <w:sz w:val="22"/>
                              <w:szCs w:val="22"/>
                            </w:rPr>
                            <w:t xml:space="preserve">(rows) </w:t>
                          </w:r>
                        </w:ins>
                        <w:ins w:id="278" w:author="Furl, Nicholas" w:date="2024-09-13T15:15:00Z" w16du:dateUtc="2024-09-13T14:15:00Z">
                          <w:r w:rsidR="005A70BC">
                            <w:rPr>
                              <w:rFonts w:ascii="Calibri" w:hAnsi="Calibri" w:cs="Calibri"/>
                              <w:sz w:val="22"/>
                              <w:szCs w:val="22"/>
                            </w:rPr>
                            <w:t>operating on s</w:t>
                          </w:r>
                        </w:ins>
                        <w:ins w:id="279" w:author="Furl, Nicholas" w:date="2024-09-13T15:16:00Z" w16du:dateUtc="2024-09-13T14:16:00Z">
                          <w:r w:rsidR="005A70BC">
                            <w:rPr>
                              <w:rFonts w:ascii="Calibri" w:hAnsi="Calibri" w:cs="Calibri"/>
                              <w:sz w:val="22"/>
                              <w:szCs w:val="22"/>
                            </w:rPr>
                            <w:t>ubjective values (left column) or objective values (right column)</w:t>
                          </w:r>
                        </w:ins>
                        <w:ins w:id="280" w:author="Furl, Nicholas" w:date="2024-09-13T15:17:00Z" w16du:dateUtc="2024-09-13T14:17:00Z">
                          <w:r w:rsidR="005A70BC">
                            <w:rPr>
                              <w:rFonts w:ascii="Calibri" w:hAnsi="Calibri" w:cs="Calibri"/>
                              <w:sz w:val="22"/>
                              <w:szCs w:val="22"/>
                            </w:rPr>
                            <w:t xml:space="preserve"> in Study 2.</w:t>
                          </w:r>
                        </w:ins>
                        <w:ins w:id="281" w:author="Furl, Nicholas" w:date="2024-09-13T15:16:00Z" w16du:dateUtc="2024-09-13T14:16:00Z">
                          <w:r w:rsidR="005A70BC">
                            <w:rPr>
                              <w:rFonts w:ascii="Calibri" w:hAnsi="Calibri" w:cs="Calibri"/>
                              <w:sz w:val="22"/>
                              <w:szCs w:val="22"/>
                            </w:rPr>
                            <w:t xml:space="preserve"> All models can predict human sampling reasonably well. </w:t>
                          </w:r>
                          <w:r w:rsidR="005A70BC" w:rsidRPr="005A70BC">
                            <w:rPr>
                              <w:rFonts w:ascii="Calibri" w:hAnsi="Calibri" w:cs="Calibri"/>
                              <w:sz w:val="22"/>
                              <w:szCs w:val="22"/>
                            </w:rPr>
                            <w:t>Abbreviations: Subj = Models that make choices about subjective values; Obj = Models that makes choices about objective values.</w:t>
                          </w:r>
                        </w:ins>
                      </w:p>
                    </w:txbxContent>
                  </v:textbox>
                </v:shape>
              </v:group>
            </w:pict>
          </mc:Fallback>
        </mc:AlternateContent>
      </w:r>
    </w:p>
    <w:p w14:paraId="5D58F29D" w14:textId="42DA16FB" w:rsidR="00CD408A" w:rsidRPr="00EF5897" w:rsidRDefault="002F7688" w:rsidP="001D50B1">
      <w:pPr>
        <w:pStyle w:val="Body"/>
      </w:pPr>
      <w:del w:id="206" w:author="Furl, Nicholas" w:date="2024-09-13T15:08:00Z" w16du:dateUtc="2024-09-13T14:08:00Z">
        <w:r w:rsidDel="002F7688">
          <w:rPr>
            <w:rFonts w:ascii="Arial Unicode MS" w:hAnsi="Arial Unicode MS"/>
            <w:noProof/>
            <w14:textOutline w14:w="0" w14:cap="rnd" w14:cmpd="sng" w14:algn="ctr">
              <w14:noFill/>
              <w14:prstDash w14:val="solid"/>
              <w14:bevel/>
            </w14:textOutline>
          </w:rPr>
          <w:drawing>
            <wp:anchor distT="0" distB="0" distL="114300" distR="114300" simplePos="0" relativeHeight="251639808" behindDoc="0" locked="0" layoutInCell="1" allowOverlap="1" wp14:anchorId="21712FC4" wp14:editId="1BD230B2">
              <wp:simplePos x="0" y="0"/>
              <wp:positionH relativeFrom="column">
                <wp:posOffset>754380</wp:posOffset>
              </wp:positionH>
              <wp:positionV relativeFrom="paragraph">
                <wp:posOffset>9525</wp:posOffset>
              </wp:positionV>
              <wp:extent cx="3657600" cy="6802755"/>
              <wp:effectExtent l="0" t="0" r="0" b="0"/>
              <wp:wrapNone/>
              <wp:docPr id="1446972986" name="Picture 2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972986" name="Picture 20" descr="A screenshot of a graph&#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57600" cy="6802755"/>
                      </a:xfrm>
                      <a:prstGeom prst="rect">
                        <a:avLst/>
                      </a:prstGeom>
                    </pic:spPr>
                  </pic:pic>
                </a:graphicData>
              </a:graphic>
            </wp:anchor>
          </w:drawing>
        </w:r>
      </w:del>
      <w:r w:rsidR="001D50B1" w:rsidRPr="00EF5897">
        <w:rPr>
          <w:rFonts w:ascii="Arial Unicode MS" w:hAnsi="Arial Unicode MS"/>
        </w:rPr>
        <w:br w:type="page"/>
      </w:r>
    </w:p>
    <w:p w14:paraId="615B5689" w14:textId="06550AE9" w:rsidR="007D4544" w:rsidRDefault="00454842">
      <w:pPr>
        <w:rPr>
          <w:ins w:id="207" w:author="Furl, Nicholas" w:date="2024-09-13T15:17:00Z" w16du:dateUtc="2024-09-13T14:17:00Z"/>
          <w:rFonts w:ascii="Calibri" w:hAnsi="Calibri" w:cs="Arial Unicode MS"/>
          <w:color w:val="000000"/>
          <w:sz w:val="22"/>
          <w:szCs w:val="22"/>
          <w:u w:color="000000"/>
          <w:lang w:val="en-GB"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711488" behindDoc="0" locked="0" layoutInCell="1" allowOverlap="1" wp14:anchorId="07903ABB" wp14:editId="22F85EB3">
                <wp:simplePos x="0" y="0"/>
                <wp:positionH relativeFrom="column">
                  <wp:posOffset>0</wp:posOffset>
                </wp:positionH>
                <wp:positionV relativeFrom="paragraph">
                  <wp:posOffset>0</wp:posOffset>
                </wp:positionV>
                <wp:extent cx="4556760" cy="6545580"/>
                <wp:effectExtent l="0" t="0" r="15240" b="26670"/>
                <wp:wrapTopAndBottom/>
                <wp:docPr id="113557106" name="Group 33"/>
                <wp:cNvGraphicFramePr/>
                <a:graphic xmlns:a="http://schemas.openxmlformats.org/drawingml/2006/main">
                  <a:graphicData uri="http://schemas.microsoft.com/office/word/2010/wordprocessingGroup">
                    <wpg:wgp>
                      <wpg:cNvGrpSpPr/>
                      <wpg:grpSpPr>
                        <a:xfrm>
                          <a:off x="0" y="0"/>
                          <a:ext cx="4556760" cy="6545580"/>
                          <a:chOff x="0" y="0"/>
                          <a:chExt cx="4556760" cy="6545580"/>
                        </a:xfrm>
                      </wpg:grpSpPr>
                      <pic:pic xmlns:pic="http://schemas.openxmlformats.org/drawingml/2006/picture">
                        <pic:nvPicPr>
                          <pic:cNvPr id="506128615" name="Picture 32" descr="A graph with colored lines and numbers&#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26280" cy="4419600"/>
                          </a:xfrm>
                          <a:prstGeom prst="rect">
                            <a:avLst/>
                          </a:prstGeom>
                        </pic:spPr>
                      </pic:pic>
                      <wps:wsp>
                        <wps:cNvPr id="579690095" name="Text Box 2"/>
                        <wps:cNvSpPr txBox="1">
                          <a:spLocks noChangeArrowheads="1"/>
                        </wps:cNvSpPr>
                        <wps:spPr bwMode="auto">
                          <a:xfrm>
                            <a:off x="175260" y="4442460"/>
                            <a:ext cx="4381500" cy="2103120"/>
                          </a:xfrm>
                          <a:prstGeom prst="rect">
                            <a:avLst/>
                          </a:prstGeom>
                          <a:solidFill>
                            <a:srgbClr val="FFFFFF"/>
                          </a:solidFill>
                          <a:ln w="9525">
                            <a:solidFill>
                              <a:srgbClr val="000000"/>
                            </a:solidFill>
                            <a:miter lim="800000"/>
                            <a:headEnd/>
                            <a:tailEnd/>
                          </a:ln>
                        </wps:spPr>
                        <wps:txbx>
                          <w:txbxContent>
                            <w:p w14:paraId="0C91F588" w14:textId="5230EFDB" w:rsidR="006124F7" w:rsidRPr="00AF19E8" w:rsidRDefault="00AF19E8">
                              <w:pPr>
                                <w:rPr>
                                  <w:rFonts w:ascii="Calibri" w:hAnsi="Calibri" w:cs="Calibri"/>
                                  <w:sz w:val="22"/>
                                  <w:szCs w:val="22"/>
                                  <w:rPrChange w:id="208" w:author="Furl, Nicholas" w:date="2024-09-13T15:26:00Z" w16du:dateUtc="2024-09-13T14:26:00Z">
                                    <w:rPr/>
                                  </w:rPrChange>
                                </w:rPr>
                              </w:pPr>
                              <w:ins w:id="209" w:author="Furl, Nicholas" w:date="2024-09-13T15:26:00Z" w16du:dateUtc="2024-09-13T14:26:00Z">
                                <w:r w:rsidRPr="00AF19E8">
                                  <w:rPr>
                                    <w:rFonts w:ascii="Calibri" w:hAnsi="Calibri" w:cs="Calibri"/>
                                    <w:sz w:val="22"/>
                                    <w:szCs w:val="22"/>
                                    <w:rPrChange w:id="210" w:author="Furl, Nicholas" w:date="2024-09-13T15:26:00Z" w16du:dateUtc="2024-09-13T14:26:00Z">
                                      <w:rPr/>
                                    </w:rPrChange>
                                  </w:rPr>
                                  <w:t xml:space="preserve">Figure 13. </w:t>
                                </w:r>
                              </w:ins>
                              <w:ins w:id="211" w:author="Furl, Nicholas" w:date="2024-09-13T15:33:00Z" w16du:dateUtc="2024-09-13T14:33:00Z">
                                <w:r w:rsidR="00AE0EB8">
                                  <w:rPr>
                                    <w:rFonts w:ascii="Calibri" w:hAnsi="Calibri" w:cs="Calibri"/>
                                    <w:sz w:val="22"/>
                                    <w:szCs w:val="22"/>
                                  </w:rPr>
                                  <w:t>For Study 2, e</w:t>
                                </w:r>
                              </w:ins>
                              <w:ins w:id="212" w:author="Furl, Nicholas" w:date="2024-09-13T15:26:00Z" w16du:dateUtc="2024-09-13T14:26:00Z">
                                <w:r>
                                  <w:rPr>
                                    <w:rFonts w:ascii="Calibri" w:hAnsi="Calibri" w:cs="Calibri"/>
                                    <w:sz w:val="22"/>
                                    <w:szCs w:val="22"/>
                                  </w:rPr>
                                  <w:t>stimated thresholds (option values above which participants di</w:t>
                                </w:r>
                              </w:ins>
                              <w:ins w:id="213" w:author="Furl, Nicholas" w:date="2024-09-13T15:27:00Z" w16du:dateUtc="2024-09-13T14:27:00Z">
                                <w:r>
                                  <w:rPr>
                                    <w:rFonts w:ascii="Calibri" w:hAnsi="Calibri" w:cs="Calibri"/>
                                    <w:sz w:val="22"/>
                                    <w:szCs w:val="22"/>
                                  </w:rPr>
                                  <w:t xml:space="preserve">scontinue search and take the current option) for participants and fitted models. </w:t>
                                </w:r>
                              </w:ins>
                              <w:ins w:id="214" w:author="Furl, Nicholas" w:date="2024-09-13T15:32:00Z" w16du:dateUtc="2024-09-13T14:32:00Z">
                                <w:r w:rsidR="005F7CF0">
                                  <w:rPr>
                                    <w:rFonts w:ascii="Calibri" w:hAnsi="Calibri" w:cs="Calibri"/>
                                    <w:sz w:val="22"/>
                                    <w:szCs w:val="22"/>
                                  </w:rPr>
                                  <w:t>Outside of the first few sequence positions, a</w:t>
                                </w:r>
                              </w:ins>
                              <w:ins w:id="215" w:author="Furl, Nicholas" w:date="2024-09-13T15:27:00Z" w16du:dateUtc="2024-09-13T14:27:00Z">
                                <w:r>
                                  <w:rPr>
                                    <w:rFonts w:ascii="Calibri" w:hAnsi="Calibri" w:cs="Calibri"/>
                                    <w:sz w:val="22"/>
                                    <w:szCs w:val="22"/>
                                  </w:rPr>
                                  <w:t>ll models reasonably approximate participants’ thresholds</w:t>
                                </w:r>
                              </w:ins>
                              <w:ins w:id="216" w:author="Furl, Nicholas" w:date="2024-09-13T15:28:00Z" w16du:dateUtc="2024-09-13T14:28:00Z">
                                <w:r>
                                  <w:rPr>
                                    <w:rFonts w:ascii="Calibri" w:hAnsi="Calibri" w:cs="Calibri"/>
                                    <w:sz w:val="22"/>
                                    <w:szCs w:val="22"/>
                                  </w:rPr>
                                  <w:t>.</w:t>
                                </w:r>
                              </w:ins>
                              <w:ins w:id="217" w:author="Furl, Nicholas" w:date="2024-09-14T11:41:00Z" w16du:dateUtc="2024-09-14T10:41:00Z">
                                <w:r w:rsidR="00DD7954">
                                  <w:rPr>
                                    <w:rFonts w:ascii="Calibri" w:hAnsi="Calibri" w:cs="Calibri"/>
                                    <w:sz w:val="22"/>
                                    <w:szCs w:val="22"/>
                                  </w:rPr>
                                  <w:t xml:space="preserve"> Thresholds are computed by fitting </w:t>
                                </w:r>
                              </w:ins>
                              <w:ins w:id="218" w:author="Furl, Nicholas" w:date="2024-09-14T11:42:00Z" w16du:dateUtc="2024-09-14T10:42:00Z">
                                <w:r w:rsidR="00DD7954">
                                  <w:rPr>
                                    <w:rFonts w:ascii="Calibri" w:hAnsi="Calibri" w:cs="Calibri"/>
                                    <w:sz w:val="22"/>
                                    <w:szCs w:val="22"/>
                                  </w:rPr>
                                  <w:t xml:space="preserve">an independent threshold model </w:t>
                                </w:r>
                              </w:ins>
                              <w:ins w:id="219" w:author="Furl, Nicholas" w:date="2024-09-14T11:44:00Z" w16du:dateUtc="2024-09-14T10:44:00Z">
                                <w:r w:rsidR="00DD7954">
                                  <w:rPr>
                                    <w:rFonts w:ascii="Calibri" w:hAnsi="Calibri" w:cs="Calibri"/>
                                    <w:sz w:val="22"/>
                                    <w:szCs w:val="22"/>
                                  </w:rPr>
                                  <w:t xml:space="preserve">to participant choices and choices simulated by our fitted models </w:t>
                                </w:r>
                              </w:ins>
                              <w:ins w:id="220" w:author="Furl, Nicholas" w:date="2024-09-14T11:41:00Z" w16du:dateUtc="2024-09-14T10:41:00Z">
                                <w:r w:rsidR="00DD7954">
                                  <w:rPr>
                                    <w:rFonts w:ascii="Calibri" w:hAnsi="Calibri" w:cs="Calibri"/>
                                    <w:sz w:val="22"/>
                                    <w:szCs w:val="22"/>
                                  </w:rPr>
                                  <w:t>(</w:t>
                                </w:r>
                              </w:ins>
                              <w:ins w:id="221" w:author="Furl, Nicholas" w:date="2024-09-14T11:42:00Z" w16du:dateUtc="2024-09-14T10:42:00Z">
                                <w:r w:rsidR="00DD7954">
                                  <w:rPr>
                                    <w:rFonts w:ascii="Calibri" w:hAnsi="Calibri" w:cs="Calibri"/>
                                    <w:sz w:val="22"/>
                                    <w:szCs w:val="22"/>
                                  </w:rPr>
                                  <w:t xml:space="preserve">Baumann et al., 2020; Lee, </w:t>
                                </w:r>
                              </w:ins>
                              <w:ins w:id="222" w:author="Furl, Nicholas" w:date="2024-09-14T11:43:00Z" w16du:dateUtc="2024-09-14T10:43:00Z">
                                <w:r w:rsidR="00DD7954">
                                  <w:rPr>
                                    <w:rFonts w:ascii="Calibri" w:hAnsi="Calibri" w:cs="Calibri"/>
                                    <w:sz w:val="22"/>
                                    <w:szCs w:val="22"/>
                                  </w:rPr>
                                  <w:t xml:space="preserve">2006). Though we </w:t>
                                </w:r>
                                <w:proofErr w:type="spellStart"/>
                                <w:r w:rsidR="00DD7954">
                                  <w:rPr>
                                    <w:rFonts w:ascii="Calibri" w:hAnsi="Calibri" w:cs="Calibri"/>
                                    <w:sz w:val="22"/>
                                    <w:szCs w:val="22"/>
                                  </w:rPr>
                                  <w:t>recogni</w:t>
                                </w:r>
                              </w:ins>
                              <w:ins w:id="223" w:author="Furl, Nicholas" w:date="2024-09-14T11:44:00Z" w16du:dateUtc="2024-09-14T10:44:00Z">
                                <w:r w:rsidR="00DD7954">
                                  <w:rPr>
                                    <w:rFonts w:ascii="Calibri" w:hAnsi="Calibri" w:cs="Calibri"/>
                                    <w:sz w:val="22"/>
                                    <w:szCs w:val="22"/>
                                  </w:rPr>
                                  <w:t>s</w:t>
                                </w:r>
                              </w:ins>
                              <w:ins w:id="224" w:author="Furl, Nicholas" w:date="2024-09-14T11:43:00Z" w16du:dateUtc="2024-09-14T10:43:00Z">
                                <w:r w:rsidR="00DD7954">
                                  <w:rPr>
                                    <w:rFonts w:ascii="Calibri" w:hAnsi="Calibri" w:cs="Calibri"/>
                                    <w:sz w:val="22"/>
                                    <w:szCs w:val="22"/>
                                  </w:rPr>
                                  <w:t>e</w:t>
                                </w:r>
                                <w:proofErr w:type="spellEnd"/>
                                <w:r w:rsidR="00DD7954">
                                  <w:rPr>
                                    <w:rFonts w:ascii="Calibri" w:hAnsi="Calibri" w:cs="Calibri"/>
                                    <w:sz w:val="22"/>
                                    <w:szCs w:val="22"/>
                                  </w:rPr>
                                  <w:t xml:space="preserve"> that choice thresholds are </w:t>
                                </w:r>
                              </w:ins>
                              <w:ins w:id="225" w:author="Furl, Nicholas" w:date="2024-09-14T11:46:00Z" w16du:dateUtc="2024-09-14T10:46:00Z">
                                <w:r w:rsidR="00DD7954">
                                  <w:rPr>
                                    <w:rFonts w:ascii="Calibri" w:hAnsi="Calibri" w:cs="Calibri"/>
                                    <w:sz w:val="22"/>
                                    <w:szCs w:val="22"/>
                                  </w:rPr>
                                  <w:t xml:space="preserve">already </w:t>
                                </w:r>
                              </w:ins>
                              <w:ins w:id="226" w:author="Furl, Nicholas" w:date="2024-09-14T11:43:00Z" w16du:dateUtc="2024-09-14T10:43:00Z">
                                <w:r w:rsidR="00DD7954">
                                  <w:rPr>
                                    <w:rFonts w:ascii="Calibri" w:hAnsi="Calibri" w:cs="Calibri"/>
                                    <w:sz w:val="22"/>
                                    <w:szCs w:val="22"/>
                                  </w:rPr>
                                  <w:t xml:space="preserve">explicitly computed within all our models </w:t>
                                </w:r>
                              </w:ins>
                              <w:ins w:id="227" w:author="Furl, Nicholas" w:date="2024-09-14T11:44:00Z" w16du:dateUtc="2024-09-14T10:44:00Z">
                                <w:r w:rsidR="00DD7954">
                                  <w:rPr>
                                    <w:rFonts w:ascii="Calibri" w:hAnsi="Calibri" w:cs="Calibri"/>
                                    <w:sz w:val="22"/>
                                    <w:szCs w:val="22"/>
                                  </w:rPr>
                                  <w:t>and could be directly extracted from them, this threshold estimation procedure</w:t>
                                </w:r>
                              </w:ins>
                              <w:ins w:id="228" w:author="Furl, Nicholas" w:date="2024-09-14T11:45:00Z" w16du:dateUtc="2024-09-14T10:45:00Z">
                                <w:r w:rsidR="00DD7954">
                                  <w:rPr>
                                    <w:rFonts w:ascii="Calibri" w:hAnsi="Calibri" w:cs="Calibri"/>
                                    <w:sz w:val="22"/>
                                    <w:szCs w:val="22"/>
                                  </w:rPr>
                                  <w:t xml:space="preserve"> facilitated direct comparison with participants</w:t>
                                </w:r>
                              </w:ins>
                              <w:ins w:id="229" w:author="Furl, Nicholas" w:date="2024-09-14T11:47:00Z" w16du:dateUtc="2024-09-14T10:47:00Z">
                                <w:r w:rsidR="00DD7954">
                                  <w:rPr>
                                    <w:rFonts w:ascii="Calibri" w:hAnsi="Calibri" w:cs="Calibri"/>
                                    <w:sz w:val="22"/>
                                    <w:szCs w:val="22"/>
                                  </w:rPr>
                                  <w:t xml:space="preserve">, by </w:t>
                                </w:r>
                              </w:ins>
                              <w:ins w:id="230" w:author="Furl, Nicholas" w:date="2024-09-14T11:45:00Z" w16du:dateUtc="2024-09-14T10:45:00Z">
                                <w:r w:rsidR="00DD7954">
                                  <w:rPr>
                                    <w:rFonts w:ascii="Calibri" w:hAnsi="Calibri" w:cs="Calibri"/>
                                    <w:sz w:val="22"/>
                                    <w:szCs w:val="22"/>
                                  </w:rPr>
                                  <w:t>using the same procedure</w:t>
                                </w:r>
                              </w:ins>
                              <w:ins w:id="231" w:author="Furl, Nicholas" w:date="2024-09-14T11:46:00Z" w16du:dateUtc="2024-09-14T10:46:00Z">
                                <w:r w:rsidR="00DD7954">
                                  <w:rPr>
                                    <w:rFonts w:ascii="Calibri" w:hAnsi="Calibri" w:cs="Calibri"/>
                                    <w:sz w:val="22"/>
                                    <w:szCs w:val="22"/>
                                  </w:rPr>
                                  <w:t xml:space="preserve"> to estimate thresholds for participants and for models.</w:t>
                                </w:r>
                              </w:ins>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7903ABB" id="Group 33" o:spid="_x0000_s1058" style="position:absolute;margin-left:0;margin-top:0;width:358.8pt;height:515.4pt;z-index:251711488;mso-width-relative:margin;mso-height-relative:margin" coordsize="45567,6545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T9+Ul00t8U2j0+oVGpVOqVWrVesVmtVuuRoI18JWGu2OyWWrwJ/2a1W&#10;u2W2HSF7SM2SUOydA268Xm9Xu+X2/X/AYHBYPCYWfO/EIPFNfGYbHY/IZHJZPKZXIFrMF3NZbOZ2&#10;d2jPaHRWu4XK6XbR6nVavWa3Xa/YbHZZV2bW5AHcD7dbPeb3fb/gcHZPHiLPjFfkG7lcLmZ2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">
                <v:shape id="Picture 32" o:spid="_x0000_s1059" type="#_x0000_t75" alt="A graph with colored lines and numbers&#10;&#10;Description automatically generated" style="position:absolute;width:45262;height:44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">
                  <v:imagedata r:id="rId37" o:title="A graph with colored lines and numbers&#10;&#10;Description automatically generated"/>
                </v:shape>
                <v:shape id="_x0000_s1060" type="#_x0000_t202" style="position:absolute;left:1752;top:44424;width:43815;height:210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">
                  <v:textbox>
                    <w:txbxContent>
                      <w:p w14:paraId="0C91F588" w14:textId="5230EFDB" w:rsidR="006124F7" w:rsidRPr="00AF19E8" w:rsidRDefault="00AF19E8">
                        <w:pPr>
                          <w:rPr>
                            <w:rFonts w:ascii="Calibri" w:hAnsi="Calibri" w:cs="Calibri"/>
                            <w:sz w:val="22"/>
                            <w:szCs w:val="22"/>
                            <w:rPrChange w:id="308" w:author="Furl, Nicholas" w:date="2024-09-13T15:26:00Z" w16du:dateUtc="2024-09-13T14:26:00Z">
                              <w:rPr/>
                            </w:rPrChange>
                          </w:rPr>
                        </w:pPr>
                        <w:ins w:id="309" w:author="Furl, Nicholas" w:date="2024-09-13T15:26:00Z" w16du:dateUtc="2024-09-13T14:26:00Z">
                          <w:r w:rsidRPr="00AF19E8">
                            <w:rPr>
                              <w:rFonts w:ascii="Calibri" w:hAnsi="Calibri" w:cs="Calibri"/>
                              <w:sz w:val="22"/>
                              <w:szCs w:val="22"/>
                              <w:rPrChange w:id="310" w:author="Furl, Nicholas" w:date="2024-09-13T15:26:00Z" w16du:dateUtc="2024-09-13T14:26:00Z">
                                <w:rPr/>
                              </w:rPrChange>
                            </w:rPr>
                            <w:t xml:space="preserve">Figure 13. </w:t>
                          </w:r>
                        </w:ins>
                        <w:ins w:id="311" w:author="Furl, Nicholas" w:date="2024-09-13T15:33:00Z" w16du:dateUtc="2024-09-13T14:33:00Z">
                          <w:r w:rsidR="00AE0EB8">
                            <w:rPr>
                              <w:rFonts w:ascii="Calibri" w:hAnsi="Calibri" w:cs="Calibri"/>
                              <w:sz w:val="22"/>
                              <w:szCs w:val="22"/>
                            </w:rPr>
                            <w:t>For Study 2, e</w:t>
                          </w:r>
                        </w:ins>
                        <w:ins w:id="312" w:author="Furl, Nicholas" w:date="2024-09-13T15:26:00Z" w16du:dateUtc="2024-09-13T14:26:00Z">
                          <w:r>
                            <w:rPr>
                              <w:rFonts w:ascii="Calibri" w:hAnsi="Calibri" w:cs="Calibri"/>
                              <w:sz w:val="22"/>
                              <w:szCs w:val="22"/>
                            </w:rPr>
                            <w:t>stimated thresholds (option values above which participants di</w:t>
                          </w:r>
                        </w:ins>
                        <w:ins w:id="313" w:author="Furl, Nicholas" w:date="2024-09-13T15:27:00Z" w16du:dateUtc="2024-09-13T14:27:00Z">
                          <w:r>
                            <w:rPr>
                              <w:rFonts w:ascii="Calibri" w:hAnsi="Calibri" w:cs="Calibri"/>
                              <w:sz w:val="22"/>
                              <w:szCs w:val="22"/>
                            </w:rPr>
                            <w:t xml:space="preserve">scontinue search and take the current option) for participants and fitted models. </w:t>
                          </w:r>
                        </w:ins>
                        <w:ins w:id="314" w:author="Furl, Nicholas" w:date="2024-09-13T15:32:00Z" w16du:dateUtc="2024-09-13T14:32:00Z">
                          <w:r w:rsidR="005F7CF0">
                            <w:rPr>
                              <w:rFonts w:ascii="Calibri" w:hAnsi="Calibri" w:cs="Calibri"/>
                              <w:sz w:val="22"/>
                              <w:szCs w:val="22"/>
                            </w:rPr>
                            <w:t>Outside of the first few sequence positions, a</w:t>
                          </w:r>
                        </w:ins>
                        <w:ins w:id="315" w:author="Furl, Nicholas" w:date="2024-09-13T15:27:00Z" w16du:dateUtc="2024-09-13T14:27:00Z">
                          <w:r>
                            <w:rPr>
                              <w:rFonts w:ascii="Calibri" w:hAnsi="Calibri" w:cs="Calibri"/>
                              <w:sz w:val="22"/>
                              <w:szCs w:val="22"/>
                            </w:rPr>
                            <w:t>ll models reasonably approximate participants’ thresholds</w:t>
                          </w:r>
                        </w:ins>
                        <w:ins w:id="316" w:author="Furl, Nicholas" w:date="2024-09-13T15:28:00Z" w16du:dateUtc="2024-09-13T14:28:00Z">
                          <w:r>
                            <w:rPr>
                              <w:rFonts w:ascii="Calibri" w:hAnsi="Calibri" w:cs="Calibri"/>
                              <w:sz w:val="22"/>
                              <w:szCs w:val="22"/>
                            </w:rPr>
                            <w:t>.</w:t>
                          </w:r>
                        </w:ins>
                        <w:ins w:id="317" w:author="Furl, Nicholas" w:date="2024-09-14T11:41:00Z" w16du:dateUtc="2024-09-14T10:41:00Z">
                          <w:r w:rsidR="00DD7954">
                            <w:rPr>
                              <w:rFonts w:ascii="Calibri" w:hAnsi="Calibri" w:cs="Calibri"/>
                              <w:sz w:val="22"/>
                              <w:szCs w:val="22"/>
                            </w:rPr>
                            <w:t xml:space="preserve"> Thresholds are computed by fitting </w:t>
                          </w:r>
                        </w:ins>
                        <w:ins w:id="318" w:author="Furl, Nicholas" w:date="2024-09-14T11:42:00Z" w16du:dateUtc="2024-09-14T10:42:00Z">
                          <w:r w:rsidR="00DD7954">
                            <w:rPr>
                              <w:rFonts w:ascii="Calibri" w:hAnsi="Calibri" w:cs="Calibri"/>
                              <w:sz w:val="22"/>
                              <w:szCs w:val="22"/>
                            </w:rPr>
                            <w:t xml:space="preserve">an independent threshold model </w:t>
                          </w:r>
                        </w:ins>
                        <w:ins w:id="319" w:author="Furl, Nicholas" w:date="2024-09-14T11:44:00Z" w16du:dateUtc="2024-09-14T10:44:00Z">
                          <w:r w:rsidR="00DD7954">
                            <w:rPr>
                              <w:rFonts w:ascii="Calibri" w:hAnsi="Calibri" w:cs="Calibri"/>
                              <w:sz w:val="22"/>
                              <w:szCs w:val="22"/>
                            </w:rPr>
                            <w:t xml:space="preserve">to participant choices and choices simulated by our fitted models </w:t>
                          </w:r>
                        </w:ins>
                        <w:ins w:id="320" w:author="Furl, Nicholas" w:date="2024-09-14T11:41:00Z" w16du:dateUtc="2024-09-14T10:41:00Z">
                          <w:r w:rsidR="00DD7954">
                            <w:rPr>
                              <w:rFonts w:ascii="Calibri" w:hAnsi="Calibri" w:cs="Calibri"/>
                              <w:sz w:val="22"/>
                              <w:szCs w:val="22"/>
                            </w:rPr>
                            <w:t>(</w:t>
                          </w:r>
                        </w:ins>
                        <w:ins w:id="321" w:author="Furl, Nicholas" w:date="2024-09-14T11:42:00Z" w16du:dateUtc="2024-09-14T10:42:00Z">
                          <w:r w:rsidR="00DD7954">
                            <w:rPr>
                              <w:rFonts w:ascii="Calibri" w:hAnsi="Calibri" w:cs="Calibri"/>
                              <w:sz w:val="22"/>
                              <w:szCs w:val="22"/>
                            </w:rPr>
                            <w:t xml:space="preserve">Baumann et al., 2020; Lee, </w:t>
                          </w:r>
                        </w:ins>
                        <w:ins w:id="322" w:author="Furl, Nicholas" w:date="2024-09-14T11:43:00Z" w16du:dateUtc="2024-09-14T10:43:00Z">
                          <w:r w:rsidR="00DD7954">
                            <w:rPr>
                              <w:rFonts w:ascii="Calibri" w:hAnsi="Calibri" w:cs="Calibri"/>
                              <w:sz w:val="22"/>
                              <w:szCs w:val="22"/>
                            </w:rPr>
                            <w:t xml:space="preserve">2006). Though we </w:t>
                          </w:r>
                          <w:proofErr w:type="spellStart"/>
                          <w:r w:rsidR="00DD7954">
                            <w:rPr>
                              <w:rFonts w:ascii="Calibri" w:hAnsi="Calibri" w:cs="Calibri"/>
                              <w:sz w:val="22"/>
                              <w:szCs w:val="22"/>
                            </w:rPr>
                            <w:t>recogni</w:t>
                          </w:r>
                        </w:ins>
                        <w:ins w:id="323" w:author="Furl, Nicholas" w:date="2024-09-14T11:44:00Z" w16du:dateUtc="2024-09-14T10:44:00Z">
                          <w:r w:rsidR="00DD7954">
                            <w:rPr>
                              <w:rFonts w:ascii="Calibri" w:hAnsi="Calibri" w:cs="Calibri"/>
                              <w:sz w:val="22"/>
                              <w:szCs w:val="22"/>
                            </w:rPr>
                            <w:t>s</w:t>
                          </w:r>
                        </w:ins>
                        <w:ins w:id="324" w:author="Furl, Nicholas" w:date="2024-09-14T11:43:00Z" w16du:dateUtc="2024-09-14T10:43:00Z">
                          <w:r w:rsidR="00DD7954">
                            <w:rPr>
                              <w:rFonts w:ascii="Calibri" w:hAnsi="Calibri" w:cs="Calibri"/>
                              <w:sz w:val="22"/>
                              <w:szCs w:val="22"/>
                            </w:rPr>
                            <w:t>e</w:t>
                          </w:r>
                          <w:proofErr w:type="spellEnd"/>
                          <w:r w:rsidR="00DD7954">
                            <w:rPr>
                              <w:rFonts w:ascii="Calibri" w:hAnsi="Calibri" w:cs="Calibri"/>
                              <w:sz w:val="22"/>
                              <w:szCs w:val="22"/>
                            </w:rPr>
                            <w:t xml:space="preserve"> that choice thresholds are </w:t>
                          </w:r>
                        </w:ins>
                        <w:ins w:id="325" w:author="Furl, Nicholas" w:date="2024-09-14T11:46:00Z" w16du:dateUtc="2024-09-14T10:46:00Z">
                          <w:r w:rsidR="00DD7954">
                            <w:rPr>
                              <w:rFonts w:ascii="Calibri" w:hAnsi="Calibri" w:cs="Calibri"/>
                              <w:sz w:val="22"/>
                              <w:szCs w:val="22"/>
                            </w:rPr>
                            <w:t xml:space="preserve">already </w:t>
                          </w:r>
                        </w:ins>
                        <w:ins w:id="326" w:author="Furl, Nicholas" w:date="2024-09-14T11:43:00Z" w16du:dateUtc="2024-09-14T10:43:00Z">
                          <w:r w:rsidR="00DD7954">
                            <w:rPr>
                              <w:rFonts w:ascii="Calibri" w:hAnsi="Calibri" w:cs="Calibri"/>
                              <w:sz w:val="22"/>
                              <w:szCs w:val="22"/>
                            </w:rPr>
                            <w:t xml:space="preserve">explicitly computed within all our models </w:t>
                          </w:r>
                        </w:ins>
                        <w:ins w:id="327" w:author="Furl, Nicholas" w:date="2024-09-14T11:44:00Z" w16du:dateUtc="2024-09-14T10:44:00Z">
                          <w:r w:rsidR="00DD7954">
                            <w:rPr>
                              <w:rFonts w:ascii="Calibri" w:hAnsi="Calibri" w:cs="Calibri"/>
                              <w:sz w:val="22"/>
                              <w:szCs w:val="22"/>
                            </w:rPr>
                            <w:t>and could be directly extracted from them, this threshold estimation procedure</w:t>
                          </w:r>
                        </w:ins>
                        <w:ins w:id="328" w:author="Furl, Nicholas" w:date="2024-09-14T11:45:00Z" w16du:dateUtc="2024-09-14T10:45:00Z">
                          <w:r w:rsidR="00DD7954">
                            <w:rPr>
                              <w:rFonts w:ascii="Calibri" w:hAnsi="Calibri" w:cs="Calibri"/>
                              <w:sz w:val="22"/>
                              <w:szCs w:val="22"/>
                            </w:rPr>
                            <w:t xml:space="preserve"> facilitated direct comparison with participants</w:t>
                          </w:r>
                        </w:ins>
                        <w:ins w:id="329" w:author="Furl, Nicholas" w:date="2024-09-14T11:47:00Z" w16du:dateUtc="2024-09-14T10:47:00Z">
                          <w:r w:rsidR="00DD7954">
                            <w:rPr>
                              <w:rFonts w:ascii="Calibri" w:hAnsi="Calibri" w:cs="Calibri"/>
                              <w:sz w:val="22"/>
                              <w:szCs w:val="22"/>
                            </w:rPr>
                            <w:t xml:space="preserve">, by </w:t>
                          </w:r>
                        </w:ins>
                        <w:ins w:id="330" w:author="Furl, Nicholas" w:date="2024-09-14T11:45:00Z" w16du:dateUtc="2024-09-14T10:45:00Z">
                          <w:r w:rsidR="00DD7954">
                            <w:rPr>
                              <w:rFonts w:ascii="Calibri" w:hAnsi="Calibri" w:cs="Calibri"/>
                              <w:sz w:val="22"/>
                              <w:szCs w:val="22"/>
                            </w:rPr>
                            <w:t>using the same procedure</w:t>
                          </w:r>
                        </w:ins>
                        <w:ins w:id="331" w:author="Furl, Nicholas" w:date="2024-09-14T11:46:00Z" w16du:dateUtc="2024-09-14T10:46:00Z">
                          <w:r w:rsidR="00DD7954">
                            <w:rPr>
                              <w:rFonts w:ascii="Calibri" w:hAnsi="Calibri" w:cs="Calibri"/>
                              <w:sz w:val="22"/>
                              <w:szCs w:val="22"/>
                            </w:rPr>
                            <w:t xml:space="preserve"> to estimate thresholds for participants and for models.</w:t>
                          </w:r>
                        </w:ins>
                      </w:p>
                    </w:txbxContent>
                  </v:textbox>
                </v:shape>
                <w10:wrap type="topAndBottom"/>
              </v:group>
            </w:pict>
          </mc:Fallback>
        </mc:AlternateContent>
      </w:r>
      <w:ins w:id="232" w:author="Furl, Nicholas" w:date="2024-09-13T15:17:00Z" w16du:dateUtc="2024-09-13T14:17:00Z">
        <w:r w:rsidR="007D4544">
          <w:br w:type="page"/>
        </w:r>
      </w:ins>
    </w:p>
    <w:p w14:paraId="60B768EA" w14:textId="653380F0" w:rsidR="00CD408A" w:rsidRPr="00EF5897" w:rsidRDefault="00ED5446">
      <w:pPr>
        <w:pStyle w:val="Body"/>
        <w:spacing w:after="120" w:line="480" w:lineRule="auto"/>
      </w:pPr>
      <w:r>
        <w:rPr>
          <w:noProof/>
          <w14:textOutline w14:w="0" w14:cap="rnd" w14:cmpd="sng" w14:algn="ctr">
            <w14:noFill/>
            <w14:prstDash w14:val="solid"/>
            <w14:bevel/>
          </w14:textOutline>
        </w:rPr>
        <w:lastRenderedPageBreak/>
        <mc:AlternateContent>
          <mc:Choice Requires="wps">
            <w:drawing>
              <wp:anchor distT="0" distB="0" distL="114300" distR="114300" simplePos="0" relativeHeight="251628544" behindDoc="0" locked="0" layoutInCell="1" allowOverlap="1" wp14:anchorId="728C7D28" wp14:editId="55CF886C">
                <wp:simplePos x="0" y="0"/>
                <wp:positionH relativeFrom="margin">
                  <wp:align>right</wp:align>
                </wp:positionH>
                <wp:positionV relativeFrom="paragraph">
                  <wp:posOffset>5821680</wp:posOffset>
                </wp:positionV>
                <wp:extent cx="5562600" cy="2453005"/>
                <wp:effectExtent l="0" t="0" r="19050" b="23495"/>
                <wp:wrapSquare wrapText="bothSides"/>
                <wp:docPr id="1734100712" name="Text Box 2"/>
                <wp:cNvGraphicFramePr/>
                <a:graphic xmlns:a="http://schemas.openxmlformats.org/drawingml/2006/main">
                  <a:graphicData uri="http://schemas.microsoft.com/office/word/2010/wordprocessingShape">
                    <wps:wsp>
                      <wps:cNvSpPr txBox="1"/>
                      <wps:spPr>
                        <a:xfrm>
                          <a:off x="0" y="0"/>
                          <a:ext cx="5562600" cy="2453005"/>
                        </a:xfrm>
                        <a:prstGeom prst="rect">
                          <a:avLst/>
                        </a:prstGeom>
                        <a:solidFill>
                          <a:srgbClr val="FFFFFF"/>
                        </a:solidFill>
                        <a:ln w="9525" cap="flat">
                          <a:solidFill>
                            <a:srgbClr val="000000"/>
                          </a:solidFill>
                          <a:prstDash val="solid"/>
                          <a:miter lim="800000"/>
                        </a:ln>
                        <a:effectLst/>
                      </wps:spPr>
                      <wps:txbx>
                        <w:txbxContent>
                          <w:p w14:paraId="79E3A6B5" w14:textId="0C46A2B5" w:rsidR="00ED5446" w:rsidRPr="00ED5446" w:rsidRDefault="00000000" w:rsidP="00ED5446">
                            <w:pPr>
                              <w:rPr>
                                <w:ins w:id="233" w:author="Furl, Nicholas" w:date="2024-09-13T15:34:00Z" w16du:dateUtc="2024-09-13T14:34:00Z"/>
                                <w:rFonts w:ascii="Calibri" w:hAnsi="Calibri" w:cs="Calibri"/>
                                <w:sz w:val="22"/>
                                <w:szCs w:val="22"/>
                              </w:rPr>
                            </w:pPr>
                            <w:r w:rsidRPr="00ED5446">
                              <w:rPr>
                                <w:rFonts w:ascii="Calibri" w:hAnsi="Calibri" w:cs="Calibri"/>
                                <w:sz w:val="22"/>
                                <w:szCs w:val="22"/>
                                <w:rPrChange w:id="234" w:author="Furl, Nicholas" w:date="2024-09-13T15:35:00Z" w16du:dateUtc="2024-09-13T14:35:00Z">
                                  <w:rPr/>
                                </w:rPrChange>
                              </w:rPr>
                              <w:t>Figure S</w:t>
                            </w:r>
                            <w:ins w:id="235" w:author="Furl, Nicholas" w:date="2024-09-13T15:33:00Z" w16du:dateUtc="2024-09-13T14:33:00Z">
                              <w:r w:rsidR="00ED5446" w:rsidRPr="00ED5446">
                                <w:rPr>
                                  <w:rFonts w:ascii="Calibri" w:hAnsi="Calibri" w:cs="Calibri"/>
                                  <w:sz w:val="22"/>
                                  <w:szCs w:val="22"/>
                                  <w:rPrChange w:id="236" w:author="Furl, Nicholas" w:date="2024-09-13T15:35:00Z" w16du:dateUtc="2024-09-13T14:35:00Z">
                                    <w:rPr/>
                                  </w:rPrChange>
                                </w:rPr>
                                <w:t>14</w:t>
                              </w:r>
                            </w:ins>
                            <w:del w:id="237" w:author="Furl, Nicholas" w:date="2024-09-13T15:33:00Z" w16du:dateUtc="2024-09-13T14:33:00Z">
                              <w:r w:rsidR="00C763BB" w:rsidRPr="00ED5446" w:rsidDel="00ED5446">
                                <w:rPr>
                                  <w:rFonts w:ascii="Calibri" w:hAnsi="Calibri" w:cs="Calibri"/>
                                  <w:sz w:val="22"/>
                                  <w:szCs w:val="22"/>
                                  <w:rPrChange w:id="238" w:author="Furl, Nicholas" w:date="2024-09-13T15:35:00Z" w16du:dateUtc="2024-09-13T14:35:00Z">
                                    <w:rPr/>
                                  </w:rPrChange>
                                </w:rPr>
                                <w:delText>9</w:delText>
                              </w:r>
                            </w:del>
                            <w:r w:rsidRPr="00ED5446">
                              <w:rPr>
                                <w:rFonts w:ascii="Calibri" w:hAnsi="Calibri" w:cs="Calibri"/>
                                <w:sz w:val="22"/>
                                <w:szCs w:val="22"/>
                                <w:rPrChange w:id="239" w:author="Furl, Nicholas" w:date="2024-09-13T15:35:00Z" w16du:dateUtc="2024-09-13T14:35:00Z">
                                  <w:rPr/>
                                </w:rPrChange>
                              </w:rPr>
                              <w:t>. Model comparison for Study 3 10 options (left column) and 14 option</w:t>
                            </w:r>
                            <w:del w:id="240" w:author="Furl, Nicholas" w:date="2024-09-13T15:35:00Z" w16du:dateUtc="2024-09-13T14:35:00Z">
                              <w:r w:rsidRPr="00ED5446" w:rsidDel="00ED5446">
                                <w:rPr>
                                  <w:rFonts w:ascii="Calibri" w:hAnsi="Calibri" w:cs="Calibri"/>
                                  <w:sz w:val="22"/>
                                  <w:szCs w:val="22"/>
                                  <w:rPrChange w:id="241" w:author="Furl, Nicholas" w:date="2024-09-13T15:35:00Z" w16du:dateUtc="2024-09-13T14:35:00Z">
                                    <w:rPr/>
                                  </w:rPrChange>
                                </w:rPr>
                                <w:delText>s</w:delText>
                              </w:r>
                            </w:del>
                            <w:r w:rsidRPr="00ED5446">
                              <w:rPr>
                                <w:rFonts w:ascii="Calibri" w:hAnsi="Calibri" w:cs="Calibri"/>
                                <w:sz w:val="22"/>
                                <w:szCs w:val="22"/>
                                <w:rPrChange w:id="242" w:author="Furl, Nicholas" w:date="2024-09-13T15:35:00Z" w16du:dateUtc="2024-09-13T14:35:00Z">
                                  <w:rPr/>
                                </w:rPrChange>
                              </w:rPr>
                              <w:t xml:space="preserve"> (right column) conditions. Top and middle rows show individual participants as points and bars show their mean values. The top row shows ranks of chosen prices. The second row plots the </w:t>
                            </w:r>
                            <w:r w:rsidRPr="00ED5446">
                              <w:rPr>
                                <w:rFonts w:ascii="Calibri" w:hAnsi="Calibri" w:cs="Calibri"/>
                                <w:sz w:val="22"/>
                                <w:szCs w:val="22"/>
                                <w:rtl/>
                                <w:lang w:val="ar-SA"/>
                                <w:rPrChange w:id="243" w:author="Furl, Nicholas" w:date="2024-09-13T15:35:00Z" w16du:dateUtc="2024-09-13T14:35:00Z">
                                  <w:rPr>
                                    <w:rtl/>
                                    <w:lang w:val="ar-SA"/>
                                  </w:rPr>
                                </w:rPrChange>
                              </w:rPr>
                              <w:t>“</w:t>
                            </w:r>
                            <w:r w:rsidRPr="00ED5446">
                              <w:rPr>
                                <w:rFonts w:ascii="Calibri" w:hAnsi="Calibri" w:cs="Calibri"/>
                                <w:sz w:val="22"/>
                                <w:szCs w:val="22"/>
                                <w:rPrChange w:id="244" w:author="Furl, Nicholas" w:date="2024-09-13T15:35:00Z" w16du:dateUtc="2024-09-13T14:35:00Z">
                                  <w:rPr/>
                                </w:rPrChange>
                              </w:rPr>
                              <w:t xml:space="preserve">first” or theoretical parameter values, estimated for each fitted model. The third row shows the </w:t>
                            </w:r>
                            <w:r w:rsidRPr="00ED5446">
                              <w:rPr>
                                <w:rFonts w:ascii="Calibri" w:hAnsi="Calibri" w:cs="Calibri"/>
                                <w:sz w:val="22"/>
                                <w:szCs w:val="22"/>
                                <w:rtl/>
                                <w:lang w:val="ar-SA"/>
                                <w:rPrChange w:id="245" w:author="Furl, Nicholas" w:date="2024-09-13T15:35:00Z" w16du:dateUtc="2024-09-13T14:35:00Z">
                                  <w:rPr>
                                    <w:rtl/>
                                    <w:lang w:val="ar-SA"/>
                                  </w:rPr>
                                </w:rPrChange>
                              </w:rPr>
                              <w:t>“</w:t>
                            </w:r>
                            <w:r w:rsidRPr="00ED5446">
                              <w:rPr>
                                <w:rFonts w:ascii="Calibri" w:hAnsi="Calibri" w:cs="Calibri"/>
                                <w:sz w:val="22"/>
                                <w:szCs w:val="22"/>
                                <w:lang w:val="it-IT"/>
                                <w:rPrChange w:id="246" w:author="Furl, Nicholas" w:date="2024-09-13T15:35:00Z" w16du:dateUtc="2024-09-13T14:35:00Z">
                                  <w:rPr>
                                    <w:lang w:val="it-IT"/>
                                  </w:rPr>
                                </w:rPrChange>
                              </w:rPr>
                              <w:t>second</w:t>
                            </w:r>
                            <w:r w:rsidR="00A2058D" w:rsidRPr="00ED5446">
                              <w:rPr>
                                <w:rFonts w:ascii="Calibri" w:hAnsi="Calibri" w:cs="Calibri"/>
                                <w:sz w:val="22"/>
                                <w:szCs w:val="22"/>
                                <w:rPrChange w:id="247" w:author="Furl, Nicholas" w:date="2024-09-13T15:35:00Z" w16du:dateUtc="2024-09-13T14:35:00Z">
                                  <w:rPr/>
                                </w:rPrChange>
                              </w:rPr>
                              <w:t>,”</w:t>
                            </w:r>
                            <w:r w:rsidRPr="00ED5446">
                              <w:rPr>
                                <w:rFonts w:ascii="Calibri" w:hAnsi="Calibri" w:cs="Calibri"/>
                                <w:sz w:val="22"/>
                                <w:szCs w:val="22"/>
                                <w:rPrChange w:id="248" w:author="Furl, Nicholas" w:date="2024-09-13T15:35:00Z" w16du:dateUtc="2024-09-13T14:35:00Z">
                                  <w:rPr/>
                                </w:rPrChange>
                              </w:rPr>
                              <w:t xml:space="preserve"> or inverse temperature parameter beta, estimated for each fitted model. </w:t>
                            </w:r>
                            <w:ins w:id="249" w:author="Furl, Nicholas" w:date="2024-09-13T15:34:00Z" w16du:dateUtc="2024-09-13T14:34:00Z">
                              <w:r w:rsidR="00ED5446" w:rsidRPr="00ED5446">
                                <w:rPr>
                                  <w:rFonts w:ascii="Calibri" w:hAnsi="Calibri" w:cs="Calibri"/>
                                  <w:sz w:val="22"/>
                                  <w:szCs w:val="22"/>
                                </w:rPr>
                                <w:t>Abbreviations: Subj = Models that make choices about subjective values; Obj = Models that makes choices about objective values.</w:t>
                              </w:r>
                            </w:ins>
                          </w:p>
                          <w:p w14:paraId="7224DD13" w14:textId="39F8E864" w:rsidR="005D1591" w:rsidDel="00ED5446" w:rsidRDefault="00000000" w:rsidP="005D1591">
                            <w:pPr>
                              <w:pStyle w:val="Body"/>
                              <w:rPr>
                                <w:del w:id="250" w:author="Furl, Nicholas" w:date="2024-09-13T15:34:00Z" w16du:dateUtc="2024-09-13T14:34:00Z"/>
                              </w:rPr>
                            </w:pPr>
                            <w:del w:id="251" w:author="Furl, Nicholas" w:date="2024-09-13T15:33:00Z" w16du:dateUtc="2024-09-13T14:33:00Z">
                              <w:r w:rsidDel="00ED5446">
                                <w:rPr>
                                  <w:lang w:val="en-US"/>
                                </w:rPr>
                                <w:delText xml:space="preserve">Abbreviations: </w:delText>
                              </w:r>
                              <w:r w:rsidR="005D1591" w:rsidDel="00ED5446">
                                <w:rPr>
                                  <w:lang w:val="en-US"/>
                                </w:rPr>
                                <w:delText>IO = ideal observer,</w:delText>
                              </w:r>
                              <w:r w:rsidR="005D1591" w:rsidRPr="00EE4C83" w:rsidDel="00ED5446">
                                <w:rPr>
                                  <w:lang w:val="en-US"/>
                                </w:rPr>
                                <w:delText xml:space="preserve"> </w:delText>
                              </w:r>
                              <w:r w:rsidR="005D1591" w:rsidDel="00ED5446">
                                <w:rPr>
                                  <w:lang w:val="en-US"/>
                                </w:rPr>
                                <w:delText>CS = cost to sample, CO = cut-off, BP = biased prior, OV = objective values, SV = subjective values.</w:delText>
                              </w:r>
                            </w:del>
                          </w:p>
                          <w:p w14:paraId="77AA31BB" w14:textId="0B421692" w:rsidR="00CD408A" w:rsidRDefault="00CD408A">
                            <w:pPr>
                              <w:pStyle w:val="Body"/>
                            </w:pPr>
                          </w:p>
                        </w:txbxContent>
                      </wps:txbx>
                      <wps:bodyPr wrap="square" lIns="45719" tIns="45719" rIns="45719" bIns="45719" numCol="1" anchor="t">
                        <a:noAutofit/>
                      </wps:bodyPr>
                    </wps:wsp>
                  </a:graphicData>
                </a:graphic>
                <wp14:sizeRelH relativeFrom="margin">
                  <wp14:pctWidth>0</wp14:pctWidth>
                </wp14:sizeRelH>
              </wp:anchor>
            </w:drawing>
          </mc:Choice>
          <mc:Fallback>
            <w:pict>
              <v:shape w14:anchorId="728C7D28" id="_x0000_s1061" type="#_x0000_t202" style="position:absolute;margin-left:386.8pt;margin-top:458.4pt;width:438pt;height:193.15pt;z-index:251628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">
                <v:textbox inset="1.27mm,1.27mm,1.27mm,1.27mm">
                  <w:txbxContent>
                    <w:p w14:paraId="79E3A6B5" w14:textId="0C46A2B5" w:rsidR="00ED5446" w:rsidRPr="00ED5446" w:rsidRDefault="00000000" w:rsidP="00ED5446">
                      <w:pPr>
                        <w:rPr>
                          <w:ins w:id="352" w:author="Furl, Nicholas" w:date="2024-09-13T15:34:00Z" w16du:dateUtc="2024-09-13T14:34:00Z"/>
                          <w:rFonts w:ascii="Calibri" w:hAnsi="Calibri" w:cs="Calibri"/>
                          <w:sz w:val="22"/>
                          <w:szCs w:val="22"/>
                        </w:rPr>
                      </w:pPr>
                      <w:r w:rsidRPr="00ED5446">
                        <w:rPr>
                          <w:rFonts w:ascii="Calibri" w:hAnsi="Calibri" w:cs="Calibri"/>
                          <w:sz w:val="22"/>
                          <w:szCs w:val="22"/>
                          <w:rPrChange w:id="353" w:author="Furl, Nicholas" w:date="2024-09-13T15:35:00Z" w16du:dateUtc="2024-09-13T14:35:00Z">
                            <w:rPr/>
                          </w:rPrChange>
                        </w:rPr>
                        <w:t>Figure S</w:t>
                      </w:r>
                      <w:ins w:id="354" w:author="Furl, Nicholas" w:date="2024-09-13T15:33:00Z" w16du:dateUtc="2024-09-13T14:33:00Z">
                        <w:r w:rsidR="00ED5446" w:rsidRPr="00ED5446">
                          <w:rPr>
                            <w:rFonts w:ascii="Calibri" w:hAnsi="Calibri" w:cs="Calibri"/>
                            <w:sz w:val="22"/>
                            <w:szCs w:val="22"/>
                            <w:rPrChange w:id="355" w:author="Furl, Nicholas" w:date="2024-09-13T15:35:00Z" w16du:dateUtc="2024-09-13T14:35:00Z">
                              <w:rPr/>
                            </w:rPrChange>
                          </w:rPr>
                          <w:t>14</w:t>
                        </w:r>
                      </w:ins>
                      <w:del w:id="356" w:author="Furl, Nicholas" w:date="2024-09-13T15:33:00Z" w16du:dateUtc="2024-09-13T14:33:00Z">
                        <w:r w:rsidR="00C763BB" w:rsidRPr="00ED5446" w:rsidDel="00ED5446">
                          <w:rPr>
                            <w:rFonts w:ascii="Calibri" w:hAnsi="Calibri" w:cs="Calibri"/>
                            <w:sz w:val="22"/>
                            <w:szCs w:val="22"/>
                            <w:rPrChange w:id="357" w:author="Furl, Nicholas" w:date="2024-09-13T15:35:00Z" w16du:dateUtc="2024-09-13T14:35:00Z">
                              <w:rPr/>
                            </w:rPrChange>
                          </w:rPr>
                          <w:delText>9</w:delText>
                        </w:r>
                      </w:del>
                      <w:r w:rsidRPr="00ED5446">
                        <w:rPr>
                          <w:rFonts w:ascii="Calibri" w:hAnsi="Calibri" w:cs="Calibri"/>
                          <w:sz w:val="22"/>
                          <w:szCs w:val="22"/>
                          <w:rPrChange w:id="358" w:author="Furl, Nicholas" w:date="2024-09-13T15:35:00Z" w16du:dateUtc="2024-09-13T14:35:00Z">
                            <w:rPr/>
                          </w:rPrChange>
                        </w:rPr>
                        <w:t>. Model comparison for Study 3 10 options (left column) and 14 option</w:t>
                      </w:r>
                      <w:del w:id="359" w:author="Furl, Nicholas" w:date="2024-09-13T15:35:00Z" w16du:dateUtc="2024-09-13T14:35:00Z">
                        <w:r w:rsidRPr="00ED5446" w:rsidDel="00ED5446">
                          <w:rPr>
                            <w:rFonts w:ascii="Calibri" w:hAnsi="Calibri" w:cs="Calibri"/>
                            <w:sz w:val="22"/>
                            <w:szCs w:val="22"/>
                            <w:rPrChange w:id="360" w:author="Furl, Nicholas" w:date="2024-09-13T15:35:00Z" w16du:dateUtc="2024-09-13T14:35:00Z">
                              <w:rPr/>
                            </w:rPrChange>
                          </w:rPr>
                          <w:delText>s</w:delText>
                        </w:r>
                      </w:del>
                      <w:r w:rsidRPr="00ED5446">
                        <w:rPr>
                          <w:rFonts w:ascii="Calibri" w:hAnsi="Calibri" w:cs="Calibri"/>
                          <w:sz w:val="22"/>
                          <w:szCs w:val="22"/>
                          <w:rPrChange w:id="361" w:author="Furl, Nicholas" w:date="2024-09-13T15:35:00Z" w16du:dateUtc="2024-09-13T14:35:00Z">
                            <w:rPr/>
                          </w:rPrChange>
                        </w:rPr>
                        <w:t xml:space="preserve"> (right column) conditions. Top and middle rows show individual participants as points and bars show their mean values. The top row shows ranks of chosen prices. The second row plots the </w:t>
                      </w:r>
                      <w:r w:rsidRPr="00ED5446">
                        <w:rPr>
                          <w:rFonts w:ascii="Calibri" w:hAnsi="Calibri" w:cs="Calibri"/>
                          <w:sz w:val="22"/>
                          <w:szCs w:val="22"/>
                          <w:rtl/>
                          <w:lang w:val="ar-SA"/>
                          <w:rPrChange w:id="362" w:author="Furl, Nicholas" w:date="2024-09-13T15:35:00Z" w16du:dateUtc="2024-09-13T14:35:00Z">
                            <w:rPr>
                              <w:rtl/>
                              <w:lang w:val="ar-SA"/>
                            </w:rPr>
                          </w:rPrChange>
                        </w:rPr>
                        <w:t>“</w:t>
                      </w:r>
                      <w:r w:rsidRPr="00ED5446">
                        <w:rPr>
                          <w:rFonts w:ascii="Calibri" w:hAnsi="Calibri" w:cs="Calibri"/>
                          <w:sz w:val="22"/>
                          <w:szCs w:val="22"/>
                          <w:rPrChange w:id="363" w:author="Furl, Nicholas" w:date="2024-09-13T15:35:00Z" w16du:dateUtc="2024-09-13T14:35:00Z">
                            <w:rPr/>
                          </w:rPrChange>
                        </w:rPr>
                        <w:t xml:space="preserve">first” or theoretical parameter values, estimated for each fitted model. The third row shows the </w:t>
                      </w:r>
                      <w:r w:rsidRPr="00ED5446">
                        <w:rPr>
                          <w:rFonts w:ascii="Calibri" w:hAnsi="Calibri" w:cs="Calibri"/>
                          <w:sz w:val="22"/>
                          <w:szCs w:val="22"/>
                          <w:rtl/>
                          <w:lang w:val="ar-SA"/>
                          <w:rPrChange w:id="364" w:author="Furl, Nicholas" w:date="2024-09-13T15:35:00Z" w16du:dateUtc="2024-09-13T14:35:00Z">
                            <w:rPr>
                              <w:rtl/>
                              <w:lang w:val="ar-SA"/>
                            </w:rPr>
                          </w:rPrChange>
                        </w:rPr>
                        <w:t>“</w:t>
                      </w:r>
                      <w:r w:rsidRPr="00ED5446">
                        <w:rPr>
                          <w:rFonts w:ascii="Calibri" w:hAnsi="Calibri" w:cs="Calibri"/>
                          <w:sz w:val="22"/>
                          <w:szCs w:val="22"/>
                          <w:lang w:val="it-IT"/>
                          <w:rPrChange w:id="365" w:author="Furl, Nicholas" w:date="2024-09-13T15:35:00Z" w16du:dateUtc="2024-09-13T14:35:00Z">
                            <w:rPr>
                              <w:lang w:val="it-IT"/>
                            </w:rPr>
                          </w:rPrChange>
                        </w:rPr>
                        <w:t>second</w:t>
                      </w:r>
                      <w:r w:rsidR="00A2058D" w:rsidRPr="00ED5446">
                        <w:rPr>
                          <w:rFonts w:ascii="Calibri" w:hAnsi="Calibri" w:cs="Calibri"/>
                          <w:sz w:val="22"/>
                          <w:szCs w:val="22"/>
                          <w:rPrChange w:id="366" w:author="Furl, Nicholas" w:date="2024-09-13T15:35:00Z" w16du:dateUtc="2024-09-13T14:35:00Z">
                            <w:rPr/>
                          </w:rPrChange>
                        </w:rPr>
                        <w:t>,”</w:t>
                      </w:r>
                      <w:r w:rsidRPr="00ED5446">
                        <w:rPr>
                          <w:rFonts w:ascii="Calibri" w:hAnsi="Calibri" w:cs="Calibri"/>
                          <w:sz w:val="22"/>
                          <w:szCs w:val="22"/>
                          <w:rPrChange w:id="367" w:author="Furl, Nicholas" w:date="2024-09-13T15:35:00Z" w16du:dateUtc="2024-09-13T14:35:00Z">
                            <w:rPr/>
                          </w:rPrChange>
                        </w:rPr>
                        <w:t xml:space="preserve"> or inverse temperature parameter beta, estimated for each fitted model. </w:t>
                      </w:r>
                      <w:ins w:id="368" w:author="Furl, Nicholas" w:date="2024-09-13T15:34:00Z" w16du:dateUtc="2024-09-13T14:34:00Z">
                        <w:r w:rsidR="00ED5446" w:rsidRPr="00ED5446">
                          <w:rPr>
                            <w:rFonts w:ascii="Calibri" w:hAnsi="Calibri" w:cs="Calibri"/>
                            <w:sz w:val="22"/>
                            <w:szCs w:val="22"/>
                          </w:rPr>
                          <w:t>Abbreviations: Subj = Models that make choices about subjective values; Obj = Models that makes choices about objective values.</w:t>
                        </w:r>
                      </w:ins>
                    </w:p>
                    <w:p w14:paraId="7224DD13" w14:textId="39F8E864" w:rsidR="005D1591" w:rsidDel="00ED5446" w:rsidRDefault="00000000" w:rsidP="005D1591">
                      <w:pPr>
                        <w:pStyle w:val="Body"/>
                        <w:rPr>
                          <w:del w:id="369" w:author="Furl, Nicholas" w:date="2024-09-13T15:34:00Z" w16du:dateUtc="2024-09-13T14:34:00Z"/>
                        </w:rPr>
                      </w:pPr>
                      <w:del w:id="370" w:author="Furl, Nicholas" w:date="2024-09-13T15:33:00Z" w16du:dateUtc="2024-09-13T14:33:00Z">
                        <w:r w:rsidDel="00ED5446">
                          <w:rPr>
                            <w:lang w:val="en-US"/>
                          </w:rPr>
                          <w:delText xml:space="preserve">Abbreviations: </w:delText>
                        </w:r>
                        <w:r w:rsidR="005D1591" w:rsidDel="00ED5446">
                          <w:rPr>
                            <w:lang w:val="en-US"/>
                          </w:rPr>
                          <w:delText>IO = ideal observer,</w:delText>
                        </w:r>
                        <w:r w:rsidR="005D1591" w:rsidRPr="00EE4C83" w:rsidDel="00ED5446">
                          <w:rPr>
                            <w:lang w:val="en-US"/>
                          </w:rPr>
                          <w:delText xml:space="preserve"> </w:delText>
                        </w:r>
                        <w:r w:rsidR="005D1591" w:rsidDel="00ED5446">
                          <w:rPr>
                            <w:lang w:val="en-US"/>
                          </w:rPr>
                          <w:delText>CS = cost to sample, CO = cut-off, BP = biased prior, OV = objective values, SV = subjective values.</w:delText>
                        </w:r>
                      </w:del>
                    </w:p>
                    <w:p w14:paraId="77AA31BB" w14:textId="0B421692" w:rsidR="00CD408A" w:rsidRDefault="00CD408A">
                      <w:pPr>
                        <w:pStyle w:val="Body"/>
                      </w:pPr>
                    </w:p>
                  </w:txbxContent>
                </v:textbox>
                <w10:wrap type="square" anchorx="margin"/>
              </v:shape>
            </w:pict>
          </mc:Fallback>
        </mc:AlternateContent>
      </w:r>
      <w:ins w:id="252" w:author="Furl, Nicholas" w:date="2024-09-13T15:34:00Z" w16du:dateUtc="2024-09-13T14:34:00Z">
        <w:r>
          <w:rPr>
            <w:noProof/>
            <w14:textOutline w14:w="0" w14:cap="rnd" w14:cmpd="sng" w14:algn="ctr">
              <w14:noFill/>
              <w14:prstDash w14:val="solid"/>
              <w14:bevel/>
            </w14:textOutline>
          </w:rPr>
          <w:drawing>
            <wp:inline distT="0" distB="0" distL="0" distR="0" wp14:anchorId="36AD63C0" wp14:editId="2BDCD9FA">
              <wp:extent cx="5676900" cy="5703182"/>
              <wp:effectExtent l="0" t="0" r="0" b="0"/>
              <wp:docPr id="1665239818" name="Picture 3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39818" name="Picture 34" descr="A screenshot of a graph&#10;&#10;Description automatically generated"/>
                      <pic:cNvPicPr/>
                    </pic:nvPicPr>
                    <pic:blipFill rotWithShape="1">
                      <a:blip r:embed="rId38" cstate="print">
                        <a:extLst>
                          <a:ext uri="{28A0092B-C50C-407E-A947-70E740481C1C}">
                            <a14:useLocalDpi xmlns:a14="http://schemas.microsoft.com/office/drawing/2010/main" val="0"/>
                          </a:ext>
                        </a:extLst>
                      </a:blip>
                      <a:srcRect l="5587" t="4907" r="8204" b="6350"/>
                      <a:stretch/>
                    </pic:blipFill>
                    <pic:spPr bwMode="auto">
                      <a:xfrm>
                        <a:off x="0" y="0"/>
                        <a:ext cx="5679194" cy="5705487"/>
                      </a:xfrm>
                      <a:prstGeom prst="rect">
                        <a:avLst/>
                      </a:prstGeom>
                      <a:ln>
                        <a:noFill/>
                      </a:ln>
                      <a:extLst>
                        <a:ext uri="{53640926-AAD7-44D8-BBD7-CCE9431645EC}">
                          <a14:shadowObscured xmlns:a14="http://schemas.microsoft.com/office/drawing/2010/main"/>
                        </a:ext>
                      </a:extLst>
                    </pic:spPr>
                  </pic:pic>
                </a:graphicData>
              </a:graphic>
            </wp:inline>
          </w:drawing>
        </w:r>
      </w:ins>
      <w:del w:id="253" w:author="Furl, Nicholas" w:date="2024-09-13T15:34:00Z" w16du:dateUtc="2024-09-13T14:34:00Z">
        <w:r w:rsidDel="00ED5446">
          <w:rPr>
            <w:noProof/>
            <w14:textOutline w14:w="0" w14:cap="rnd" w14:cmpd="sng" w14:algn="ctr">
              <w14:noFill/>
              <w14:prstDash w14:val="solid"/>
              <w14:bevel/>
            </w14:textOutline>
          </w:rPr>
          <w:drawing>
            <wp:anchor distT="0" distB="0" distL="114300" distR="114300" simplePos="0" relativeHeight="251627520" behindDoc="0" locked="0" layoutInCell="1" allowOverlap="1" wp14:anchorId="1D333610" wp14:editId="0CE23E8E">
              <wp:simplePos x="0" y="0"/>
              <wp:positionH relativeFrom="column">
                <wp:posOffset>15240</wp:posOffset>
              </wp:positionH>
              <wp:positionV relativeFrom="paragraph">
                <wp:posOffset>0</wp:posOffset>
              </wp:positionV>
              <wp:extent cx="5727700" cy="6816090"/>
              <wp:effectExtent l="0" t="0" r="6350" b="3810"/>
              <wp:wrapSquare wrapText="bothSides"/>
              <wp:docPr id="902186531" name="Picture 23" descr="A group of graphs with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86531" name="Picture 23" descr="A group of graphs with numbers and letters&#10;&#10;Description automatically generated with medium confidence"/>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a:graphicData>
              </a:graphic>
            </wp:anchor>
          </w:drawing>
        </w:r>
      </w:del>
    </w:p>
    <w:sectPr w:rsidR="00CD408A" w:rsidRPr="00EF5897" w:rsidSect="003D3C2E">
      <w:headerReference w:type="default" r:id="rId40"/>
      <w:pgSz w:w="11900" w:h="16840"/>
      <w:pgMar w:top="1440" w:right="1440" w:bottom="1440" w:left="1440" w:header="708" w:footer="708" w:gutter="0"/>
      <w:lnNumType w:countBy="1" w:restart="continuou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A6631F" w14:textId="77777777" w:rsidR="004A2A54" w:rsidRDefault="004A2A54">
      <w:r>
        <w:separator/>
      </w:r>
    </w:p>
  </w:endnote>
  <w:endnote w:type="continuationSeparator" w:id="0">
    <w:p w14:paraId="21DE16AC" w14:textId="77777777" w:rsidR="004A2A54" w:rsidRDefault="004A2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47B39C" w14:textId="77777777" w:rsidR="004A2A54" w:rsidRDefault="004A2A54">
      <w:r>
        <w:separator/>
      </w:r>
    </w:p>
  </w:footnote>
  <w:footnote w:type="continuationSeparator" w:id="0">
    <w:p w14:paraId="4BB25CD2" w14:textId="77777777" w:rsidR="004A2A54" w:rsidRDefault="004A2A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89076575"/>
      <w:docPartObj>
        <w:docPartGallery w:val="Page Numbers (Top of Page)"/>
        <w:docPartUnique/>
      </w:docPartObj>
    </w:sdtPr>
    <w:sdtEndPr>
      <w:rPr>
        <w:noProof/>
      </w:rPr>
    </w:sdtEndPr>
    <w:sdtContent>
      <w:p w14:paraId="19D57530" w14:textId="10CE2D16" w:rsidR="003D3C2E" w:rsidRDefault="003D3C2E">
        <w:pPr>
          <w:pStyle w:val="Header"/>
        </w:pPr>
        <w:r>
          <w:fldChar w:fldCharType="begin"/>
        </w:r>
        <w:r>
          <w:instrText xml:space="preserve"> PAGE   \* MERGEFORMAT </w:instrText>
        </w:r>
        <w:r>
          <w:fldChar w:fldCharType="separate"/>
        </w:r>
        <w:r>
          <w:rPr>
            <w:noProof/>
          </w:rPr>
          <w:t>2</w:t>
        </w:r>
        <w:r>
          <w:rPr>
            <w:noProof/>
          </w:rPr>
          <w:fldChar w:fldCharType="end"/>
        </w:r>
      </w:p>
    </w:sdtContent>
  </w:sdt>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6FB9"/>
    <w:rsid w:val="00021C71"/>
    <w:rsid w:val="00024910"/>
    <w:rsid w:val="00030637"/>
    <w:rsid w:val="00030D82"/>
    <w:rsid w:val="000339D8"/>
    <w:rsid w:val="000376C5"/>
    <w:rsid w:val="00037994"/>
    <w:rsid w:val="000445A4"/>
    <w:rsid w:val="00047670"/>
    <w:rsid w:val="00050453"/>
    <w:rsid w:val="00051B77"/>
    <w:rsid w:val="00056DFB"/>
    <w:rsid w:val="00061AC2"/>
    <w:rsid w:val="00066D87"/>
    <w:rsid w:val="00074584"/>
    <w:rsid w:val="00077C59"/>
    <w:rsid w:val="000876E6"/>
    <w:rsid w:val="00097CF0"/>
    <w:rsid w:val="000A26AE"/>
    <w:rsid w:val="000A4389"/>
    <w:rsid w:val="000B4DB4"/>
    <w:rsid w:val="000B6290"/>
    <w:rsid w:val="000B6F5A"/>
    <w:rsid w:val="000C0936"/>
    <w:rsid w:val="000C542B"/>
    <w:rsid w:val="000C6871"/>
    <w:rsid w:val="000D58DC"/>
    <w:rsid w:val="000D5D64"/>
    <w:rsid w:val="000D655D"/>
    <w:rsid w:val="000D662D"/>
    <w:rsid w:val="000E25C2"/>
    <w:rsid w:val="000F02B4"/>
    <w:rsid w:val="000F68EC"/>
    <w:rsid w:val="000F71DC"/>
    <w:rsid w:val="000F7C1A"/>
    <w:rsid w:val="0010043B"/>
    <w:rsid w:val="00106DD5"/>
    <w:rsid w:val="00107D8A"/>
    <w:rsid w:val="00111FF7"/>
    <w:rsid w:val="00112D45"/>
    <w:rsid w:val="00114CC2"/>
    <w:rsid w:val="0012405F"/>
    <w:rsid w:val="001264D6"/>
    <w:rsid w:val="001409D0"/>
    <w:rsid w:val="00144675"/>
    <w:rsid w:val="00146D13"/>
    <w:rsid w:val="00152725"/>
    <w:rsid w:val="00152822"/>
    <w:rsid w:val="001542F1"/>
    <w:rsid w:val="0015493D"/>
    <w:rsid w:val="00160700"/>
    <w:rsid w:val="00170ED9"/>
    <w:rsid w:val="0017267A"/>
    <w:rsid w:val="001740C7"/>
    <w:rsid w:val="00174AE3"/>
    <w:rsid w:val="00175822"/>
    <w:rsid w:val="00177263"/>
    <w:rsid w:val="0018126C"/>
    <w:rsid w:val="0018363D"/>
    <w:rsid w:val="00187740"/>
    <w:rsid w:val="00190685"/>
    <w:rsid w:val="0019256E"/>
    <w:rsid w:val="0019666E"/>
    <w:rsid w:val="00197F37"/>
    <w:rsid w:val="001A026A"/>
    <w:rsid w:val="001A217E"/>
    <w:rsid w:val="001A273D"/>
    <w:rsid w:val="001A4571"/>
    <w:rsid w:val="001A61F5"/>
    <w:rsid w:val="001B0903"/>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1591"/>
    <w:rsid w:val="00203DD1"/>
    <w:rsid w:val="0020488A"/>
    <w:rsid w:val="00207F47"/>
    <w:rsid w:val="00211A9B"/>
    <w:rsid w:val="00214D0F"/>
    <w:rsid w:val="002153CC"/>
    <w:rsid w:val="00216B28"/>
    <w:rsid w:val="00217CE5"/>
    <w:rsid w:val="00221625"/>
    <w:rsid w:val="00225574"/>
    <w:rsid w:val="002266F3"/>
    <w:rsid w:val="00226D2B"/>
    <w:rsid w:val="002345FA"/>
    <w:rsid w:val="00235C92"/>
    <w:rsid w:val="002373F2"/>
    <w:rsid w:val="002457D7"/>
    <w:rsid w:val="00245C2B"/>
    <w:rsid w:val="00251782"/>
    <w:rsid w:val="002527F0"/>
    <w:rsid w:val="002550CA"/>
    <w:rsid w:val="00256E78"/>
    <w:rsid w:val="00260389"/>
    <w:rsid w:val="00260B59"/>
    <w:rsid w:val="00261F76"/>
    <w:rsid w:val="00266D0A"/>
    <w:rsid w:val="00267E83"/>
    <w:rsid w:val="0027725C"/>
    <w:rsid w:val="00282DB5"/>
    <w:rsid w:val="002846D5"/>
    <w:rsid w:val="0028604A"/>
    <w:rsid w:val="00292501"/>
    <w:rsid w:val="00294163"/>
    <w:rsid w:val="00294B1E"/>
    <w:rsid w:val="002A28F8"/>
    <w:rsid w:val="002A2B0D"/>
    <w:rsid w:val="002A2E34"/>
    <w:rsid w:val="002B19E3"/>
    <w:rsid w:val="002B4D3C"/>
    <w:rsid w:val="002B70AE"/>
    <w:rsid w:val="002D6F95"/>
    <w:rsid w:val="002E04F6"/>
    <w:rsid w:val="002E15BD"/>
    <w:rsid w:val="002E4B3F"/>
    <w:rsid w:val="002F7688"/>
    <w:rsid w:val="0030202E"/>
    <w:rsid w:val="00305A97"/>
    <w:rsid w:val="003110A9"/>
    <w:rsid w:val="00312756"/>
    <w:rsid w:val="00323246"/>
    <w:rsid w:val="00331E89"/>
    <w:rsid w:val="00333384"/>
    <w:rsid w:val="00334597"/>
    <w:rsid w:val="0033751E"/>
    <w:rsid w:val="003425D5"/>
    <w:rsid w:val="00342E2C"/>
    <w:rsid w:val="00344A67"/>
    <w:rsid w:val="00344E5D"/>
    <w:rsid w:val="00345C7F"/>
    <w:rsid w:val="00351546"/>
    <w:rsid w:val="00352631"/>
    <w:rsid w:val="003611C9"/>
    <w:rsid w:val="00362AC8"/>
    <w:rsid w:val="00364DF7"/>
    <w:rsid w:val="0036574C"/>
    <w:rsid w:val="00367811"/>
    <w:rsid w:val="00367868"/>
    <w:rsid w:val="00370BC0"/>
    <w:rsid w:val="00376D02"/>
    <w:rsid w:val="00381075"/>
    <w:rsid w:val="003A4C3C"/>
    <w:rsid w:val="003A4F28"/>
    <w:rsid w:val="003B0376"/>
    <w:rsid w:val="003B2B19"/>
    <w:rsid w:val="003B632E"/>
    <w:rsid w:val="003C04BB"/>
    <w:rsid w:val="003C2E4F"/>
    <w:rsid w:val="003D379D"/>
    <w:rsid w:val="003D3C2E"/>
    <w:rsid w:val="003D4899"/>
    <w:rsid w:val="003E6699"/>
    <w:rsid w:val="003F29FF"/>
    <w:rsid w:val="003F3685"/>
    <w:rsid w:val="003F72D7"/>
    <w:rsid w:val="0040545A"/>
    <w:rsid w:val="00407A55"/>
    <w:rsid w:val="00407C72"/>
    <w:rsid w:val="00410D67"/>
    <w:rsid w:val="00410D7B"/>
    <w:rsid w:val="00411BFB"/>
    <w:rsid w:val="00413A74"/>
    <w:rsid w:val="0042533F"/>
    <w:rsid w:val="00432A05"/>
    <w:rsid w:val="00432C7D"/>
    <w:rsid w:val="00433C7E"/>
    <w:rsid w:val="00433FEA"/>
    <w:rsid w:val="00440794"/>
    <w:rsid w:val="00441B0F"/>
    <w:rsid w:val="004421F3"/>
    <w:rsid w:val="004431AF"/>
    <w:rsid w:val="00452788"/>
    <w:rsid w:val="00452999"/>
    <w:rsid w:val="00454842"/>
    <w:rsid w:val="00462BA2"/>
    <w:rsid w:val="004645D8"/>
    <w:rsid w:val="004662E6"/>
    <w:rsid w:val="00475BD3"/>
    <w:rsid w:val="00475C91"/>
    <w:rsid w:val="0048164C"/>
    <w:rsid w:val="004874D7"/>
    <w:rsid w:val="00490458"/>
    <w:rsid w:val="00490900"/>
    <w:rsid w:val="004915FA"/>
    <w:rsid w:val="004A2A54"/>
    <w:rsid w:val="004A7CFF"/>
    <w:rsid w:val="004B06F9"/>
    <w:rsid w:val="004B2B6A"/>
    <w:rsid w:val="004B511F"/>
    <w:rsid w:val="004B5965"/>
    <w:rsid w:val="004C1556"/>
    <w:rsid w:val="004C1E55"/>
    <w:rsid w:val="004C5DCE"/>
    <w:rsid w:val="004D5015"/>
    <w:rsid w:val="004D74E6"/>
    <w:rsid w:val="004D7BB6"/>
    <w:rsid w:val="004E28F0"/>
    <w:rsid w:val="004F2213"/>
    <w:rsid w:val="004F390C"/>
    <w:rsid w:val="004F402B"/>
    <w:rsid w:val="004F6E3B"/>
    <w:rsid w:val="004F745D"/>
    <w:rsid w:val="005000D8"/>
    <w:rsid w:val="00502FD7"/>
    <w:rsid w:val="00506BC2"/>
    <w:rsid w:val="0051004B"/>
    <w:rsid w:val="0051089B"/>
    <w:rsid w:val="005122F0"/>
    <w:rsid w:val="005144A9"/>
    <w:rsid w:val="00517353"/>
    <w:rsid w:val="00523746"/>
    <w:rsid w:val="005263CD"/>
    <w:rsid w:val="00527489"/>
    <w:rsid w:val="0053361A"/>
    <w:rsid w:val="00534332"/>
    <w:rsid w:val="00535E33"/>
    <w:rsid w:val="00537EFE"/>
    <w:rsid w:val="00540A45"/>
    <w:rsid w:val="00542D73"/>
    <w:rsid w:val="00543A73"/>
    <w:rsid w:val="0054668A"/>
    <w:rsid w:val="00550466"/>
    <w:rsid w:val="005557CC"/>
    <w:rsid w:val="00561BD8"/>
    <w:rsid w:val="00561E32"/>
    <w:rsid w:val="005629B8"/>
    <w:rsid w:val="00564421"/>
    <w:rsid w:val="00564583"/>
    <w:rsid w:val="0058747E"/>
    <w:rsid w:val="005936FD"/>
    <w:rsid w:val="005A1923"/>
    <w:rsid w:val="005A535E"/>
    <w:rsid w:val="005A55BE"/>
    <w:rsid w:val="005A70BC"/>
    <w:rsid w:val="005B13C0"/>
    <w:rsid w:val="005B6DA8"/>
    <w:rsid w:val="005B733E"/>
    <w:rsid w:val="005B7FC9"/>
    <w:rsid w:val="005D1591"/>
    <w:rsid w:val="005D317F"/>
    <w:rsid w:val="005D39E5"/>
    <w:rsid w:val="005D7002"/>
    <w:rsid w:val="005E58C4"/>
    <w:rsid w:val="005F4C59"/>
    <w:rsid w:val="005F58E0"/>
    <w:rsid w:val="005F7CF0"/>
    <w:rsid w:val="006058E8"/>
    <w:rsid w:val="00611E66"/>
    <w:rsid w:val="006124F7"/>
    <w:rsid w:val="00613E12"/>
    <w:rsid w:val="00616A6C"/>
    <w:rsid w:val="00617A60"/>
    <w:rsid w:val="00623AFC"/>
    <w:rsid w:val="00624F07"/>
    <w:rsid w:val="0062621E"/>
    <w:rsid w:val="00633748"/>
    <w:rsid w:val="00660A65"/>
    <w:rsid w:val="006636B7"/>
    <w:rsid w:val="00674B45"/>
    <w:rsid w:val="006802A2"/>
    <w:rsid w:val="00682662"/>
    <w:rsid w:val="00685F0F"/>
    <w:rsid w:val="00686CDA"/>
    <w:rsid w:val="006870A9"/>
    <w:rsid w:val="006912C3"/>
    <w:rsid w:val="006949EA"/>
    <w:rsid w:val="006A3899"/>
    <w:rsid w:val="006A6B9F"/>
    <w:rsid w:val="006C26A5"/>
    <w:rsid w:val="006C4393"/>
    <w:rsid w:val="006C75EA"/>
    <w:rsid w:val="006D270B"/>
    <w:rsid w:val="006D5E44"/>
    <w:rsid w:val="006E174B"/>
    <w:rsid w:val="006E4296"/>
    <w:rsid w:val="006E4C1F"/>
    <w:rsid w:val="006E6C35"/>
    <w:rsid w:val="006F1705"/>
    <w:rsid w:val="006F54C8"/>
    <w:rsid w:val="006F7CC7"/>
    <w:rsid w:val="007027F2"/>
    <w:rsid w:val="00702876"/>
    <w:rsid w:val="007032A9"/>
    <w:rsid w:val="00703751"/>
    <w:rsid w:val="00705D9D"/>
    <w:rsid w:val="0071032B"/>
    <w:rsid w:val="007117BC"/>
    <w:rsid w:val="00712093"/>
    <w:rsid w:val="0071706B"/>
    <w:rsid w:val="00717AD9"/>
    <w:rsid w:val="007236E8"/>
    <w:rsid w:val="00726F24"/>
    <w:rsid w:val="00730ACA"/>
    <w:rsid w:val="0073146E"/>
    <w:rsid w:val="007322B7"/>
    <w:rsid w:val="0073707F"/>
    <w:rsid w:val="0074165A"/>
    <w:rsid w:val="0074526D"/>
    <w:rsid w:val="00746725"/>
    <w:rsid w:val="0074753B"/>
    <w:rsid w:val="0075197F"/>
    <w:rsid w:val="00753341"/>
    <w:rsid w:val="00753D3E"/>
    <w:rsid w:val="007555A3"/>
    <w:rsid w:val="007610B0"/>
    <w:rsid w:val="007673FB"/>
    <w:rsid w:val="00771932"/>
    <w:rsid w:val="00773993"/>
    <w:rsid w:val="0077589F"/>
    <w:rsid w:val="00775D2D"/>
    <w:rsid w:val="00782C22"/>
    <w:rsid w:val="00784EEA"/>
    <w:rsid w:val="007852B7"/>
    <w:rsid w:val="007861AB"/>
    <w:rsid w:val="00795543"/>
    <w:rsid w:val="00795622"/>
    <w:rsid w:val="00795B4E"/>
    <w:rsid w:val="007A06DF"/>
    <w:rsid w:val="007A2B49"/>
    <w:rsid w:val="007A5483"/>
    <w:rsid w:val="007B65AF"/>
    <w:rsid w:val="007B7797"/>
    <w:rsid w:val="007C3663"/>
    <w:rsid w:val="007C3810"/>
    <w:rsid w:val="007D08A4"/>
    <w:rsid w:val="007D3E81"/>
    <w:rsid w:val="007D4544"/>
    <w:rsid w:val="007D4C07"/>
    <w:rsid w:val="007E4BF8"/>
    <w:rsid w:val="007F0A78"/>
    <w:rsid w:val="007F2733"/>
    <w:rsid w:val="007F3F04"/>
    <w:rsid w:val="007F685B"/>
    <w:rsid w:val="007F7901"/>
    <w:rsid w:val="00807248"/>
    <w:rsid w:val="008115E1"/>
    <w:rsid w:val="00811823"/>
    <w:rsid w:val="00814F65"/>
    <w:rsid w:val="00823F73"/>
    <w:rsid w:val="008250BB"/>
    <w:rsid w:val="00830D50"/>
    <w:rsid w:val="00833B79"/>
    <w:rsid w:val="008371F3"/>
    <w:rsid w:val="00842B1A"/>
    <w:rsid w:val="0084603C"/>
    <w:rsid w:val="00850EFD"/>
    <w:rsid w:val="008562CF"/>
    <w:rsid w:val="00870D98"/>
    <w:rsid w:val="008737C1"/>
    <w:rsid w:val="00876D26"/>
    <w:rsid w:val="00895304"/>
    <w:rsid w:val="008A0672"/>
    <w:rsid w:val="008A3CC3"/>
    <w:rsid w:val="008C088D"/>
    <w:rsid w:val="008D0C78"/>
    <w:rsid w:val="008D154A"/>
    <w:rsid w:val="008D189C"/>
    <w:rsid w:val="008D191E"/>
    <w:rsid w:val="008D3BB4"/>
    <w:rsid w:val="008D635F"/>
    <w:rsid w:val="008E09B6"/>
    <w:rsid w:val="008E1917"/>
    <w:rsid w:val="008E23A1"/>
    <w:rsid w:val="008E4B13"/>
    <w:rsid w:val="008E5886"/>
    <w:rsid w:val="008F444A"/>
    <w:rsid w:val="00901E50"/>
    <w:rsid w:val="0090378B"/>
    <w:rsid w:val="00905D82"/>
    <w:rsid w:val="009102A1"/>
    <w:rsid w:val="009102F2"/>
    <w:rsid w:val="00913227"/>
    <w:rsid w:val="00920EF1"/>
    <w:rsid w:val="00924903"/>
    <w:rsid w:val="00927CF9"/>
    <w:rsid w:val="00931A9E"/>
    <w:rsid w:val="00931D56"/>
    <w:rsid w:val="0093219B"/>
    <w:rsid w:val="009436C4"/>
    <w:rsid w:val="00947E90"/>
    <w:rsid w:val="009535F1"/>
    <w:rsid w:val="00954824"/>
    <w:rsid w:val="009550CE"/>
    <w:rsid w:val="0095576C"/>
    <w:rsid w:val="0096782A"/>
    <w:rsid w:val="00974DCF"/>
    <w:rsid w:val="00976929"/>
    <w:rsid w:val="009814E3"/>
    <w:rsid w:val="0098603C"/>
    <w:rsid w:val="00987444"/>
    <w:rsid w:val="009877EA"/>
    <w:rsid w:val="00987883"/>
    <w:rsid w:val="00987AD4"/>
    <w:rsid w:val="00996923"/>
    <w:rsid w:val="009A27CC"/>
    <w:rsid w:val="009A43CF"/>
    <w:rsid w:val="009A49D0"/>
    <w:rsid w:val="009B12F1"/>
    <w:rsid w:val="009B4E39"/>
    <w:rsid w:val="009B720F"/>
    <w:rsid w:val="009C005C"/>
    <w:rsid w:val="009D33F1"/>
    <w:rsid w:val="009E58E5"/>
    <w:rsid w:val="009F2747"/>
    <w:rsid w:val="00A044A4"/>
    <w:rsid w:val="00A0618C"/>
    <w:rsid w:val="00A11C5D"/>
    <w:rsid w:val="00A11FC5"/>
    <w:rsid w:val="00A12097"/>
    <w:rsid w:val="00A16060"/>
    <w:rsid w:val="00A16A9B"/>
    <w:rsid w:val="00A2058D"/>
    <w:rsid w:val="00A21464"/>
    <w:rsid w:val="00A2375D"/>
    <w:rsid w:val="00A247F3"/>
    <w:rsid w:val="00A3052A"/>
    <w:rsid w:val="00A33D00"/>
    <w:rsid w:val="00A365A7"/>
    <w:rsid w:val="00A37703"/>
    <w:rsid w:val="00A43199"/>
    <w:rsid w:val="00A503C2"/>
    <w:rsid w:val="00A5542F"/>
    <w:rsid w:val="00A617E5"/>
    <w:rsid w:val="00A64465"/>
    <w:rsid w:val="00A729B2"/>
    <w:rsid w:val="00A751B7"/>
    <w:rsid w:val="00A75468"/>
    <w:rsid w:val="00A77C05"/>
    <w:rsid w:val="00A845A3"/>
    <w:rsid w:val="00A85B55"/>
    <w:rsid w:val="00A863C2"/>
    <w:rsid w:val="00A87A8F"/>
    <w:rsid w:val="00A909D6"/>
    <w:rsid w:val="00A917AD"/>
    <w:rsid w:val="00A92C8B"/>
    <w:rsid w:val="00A95F04"/>
    <w:rsid w:val="00A962C3"/>
    <w:rsid w:val="00A97AFF"/>
    <w:rsid w:val="00AA5E95"/>
    <w:rsid w:val="00AB2690"/>
    <w:rsid w:val="00AB3701"/>
    <w:rsid w:val="00AC1947"/>
    <w:rsid w:val="00AC2312"/>
    <w:rsid w:val="00AC26A0"/>
    <w:rsid w:val="00AC5202"/>
    <w:rsid w:val="00AD3256"/>
    <w:rsid w:val="00AD5770"/>
    <w:rsid w:val="00AD5F5F"/>
    <w:rsid w:val="00AD6335"/>
    <w:rsid w:val="00AD6A29"/>
    <w:rsid w:val="00AD7319"/>
    <w:rsid w:val="00AE0EB8"/>
    <w:rsid w:val="00AE2504"/>
    <w:rsid w:val="00AF19E8"/>
    <w:rsid w:val="00B01C94"/>
    <w:rsid w:val="00B06F8D"/>
    <w:rsid w:val="00B137F8"/>
    <w:rsid w:val="00B1560C"/>
    <w:rsid w:val="00B1620E"/>
    <w:rsid w:val="00B21252"/>
    <w:rsid w:val="00B21EAB"/>
    <w:rsid w:val="00B32C61"/>
    <w:rsid w:val="00B36CF7"/>
    <w:rsid w:val="00B36F5C"/>
    <w:rsid w:val="00B422C9"/>
    <w:rsid w:val="00B47863"/>
    <w:rsid w:val="00B542E4"/>
    <w:rsid w:val="00B5637C"/>
    <w:rsid w:val="00B60D4D"/>
    <w:rsid w:val="00B614F5"/>
    <w:rsid w:val="00B62614"/>
    <w:rsid w:val="00B63688"/>
    <w:rsid w:val="00B63758"/>
    <w:rsid w:val="00B65580"/>
    <w:rsid w:val="00B700BF"/>
    <w:rsid w:val="00B709BC"/>
    <w:rsid w:val="00B70EE4"/>
    <w:rsid w:val="00B718F0"/>
    <w:rsid w:val="00B7509A"/>
    <w:rsid w:val="00B836E1"/>
    <w:rsid w:val="00B84194"/>
    <w:rsid w:val="00B85983"/>
    <w:rsid w:val="00B95C0E"/>
    <w:rsid w:val="00B969DB"/>
    <w:rsid w:val="00B97151"/>
    <w:rsid w:val="00BA02F6"/>
    <w:rsid w:val="00BB0404"/>
    <w:rsid w:val="00BB07E8"/>
    <w:rsid w:val="00BC0C87"/>
    <w:rsid w:val="00BC223E"/>
    <w:rsid w:val="00BC300A"/>
    <w:rsid w:val="00BD1890"/>
    <w:rsid w:val="00BE0F26"/>
    <w:rsid w:val="00BE12D6"/>
    <w:rsid w:val="00BE1A03"/>
    <w:rsid w:val="00BE2AC8"/>
    <w:rsid w:val="00BE65C2"/>
    <w:rsid w:val="00BF1A65"/>
    <w:rsid w:val="00BF2BFA"/>
    <w:rsid w:val="00BF3705"/>
    <w:rsid w:val="00BF4B7B"/>
    <w:rsid w:val="00BF6C47"/>
    <w:rsid w:val="00BF74B3"/>
    <w:rsid w:val="00C055BD"/>
    <w:rsid w:val="00C06000"/>
    <w:rsid w:val="00C11F3C"/>
    <w:rsid w:val="00C15E78"/>
    <w:rsid w:val="00C15F82"/>
    <w:rsid w:val="00C21186"/>
    <w:rsid w:val="00C217F1"/>
    <w:rsid w:val="00C263FD"/>
    <w:rsid w:val="00C3276D"/>
    <w:rsid w:val="00C330D5"/>
    <w:rsid w:val="00C46533"/>
    <w:rsid w:val="00C52EF2"/>
    <w:rsid w:val="00C53374"/>
    <w:rsid w:val="00C53393"/>
    <w:rsid w:val="00C54C26"/>
    <w:rsid w:val="00C56F6C"/>
    <w:rsid w:val="00C613EA"/>
    <w:rsid w:val="00C650EE"/>
    <w:rsid w:val="00C661E1"/>
    <w:rsid w:val="00C66DF5"/>
    <w:rsid w:val="00C745CB"/>
    <w:rsid w:val="00C7548C"/>
    <w:rsid w:val="00C763BB"/>
    <w:rsid w:val="00C85B81"/>
    <w:rsid w:val="00C9356F"/>
    <w:rsid w:val="00C95D67"/>
    <w:rsid w:val="00CA5D90"/>
    <w:rsid w:val="00CA6356"/>
    <w:rsid w:val="00CB3195"/>
    <w:rsid w:val="00CB3540"/>
    <w:rsid w:val="00CB60BB"/>
    <w:rsid w:val="00CC265F"/>
    <w:rsid w:val="00CD0CF4"/>
    <w:rsid w:val="00CD408A"/>
    <w:rsid w:val="00CD5F7E"/>
    <w:rsid w:val="00CE0CE0"/>
    <w:rsid w:val="00CE4C87"/>
    <w:rsid w:val="00CE623F"/>
    <w:rsid w:val="00CE6EF5"/>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369A5"/>
    <w:rsid w:val="00D40E03"/>
    <w:rsid w:val="00D43FAD"/>
    <w:rsid w:val="00D44963"/>
    <w:rsid w:val="00D4626A"/>
    <w:rsid w:val="00D46574"/>
    <w:rsid w:val="00D52FC5"/>
    <w:rsid w:val="00D60D11"/>
    <w:rsid w:val="00D61534"/>
    <w:rsid w:val="00D636B4"/>
    <w:rsid w:val="00D65870"/>
    <w:rsid w:val="00D677CE"/>
    <w:rsid w:val="00D7015A"/>
    <w:rsid w:val="00D733B5"/>
    <w:rsid w:val="00D74211"/>
    <w:rsid w:val="00D74F37"/>
    <w:rsid w:val="00D80BB5"/>
    <w:rsid w:val="00D81C86"/>
    <w:rsid w:val="00D83DB9"/>
    <w:rsid w:val="00D8643C"/>
    <w:rsid w:val="00D87CC1"/>
    <w:rsid w:val="00D907F9"/>
    <w:rsid w:val="00D92074"/>
    <w:rsid w:val="00D94E0A"/>
    <w:rsid w:val="00D96FCE"/>
    <w:rsid w:val="00D971CD"/>
    <w:rsid w:val="00DA175D"/>
    <w:rsid w:val="00DA600F"/>
    <w:rsid w:val="00DA681F"/>
    <w:rsid w:val="00DB2D94"/>
    <w:rsid w:val="00DB53AF"/>
    <w:rsid w:val="00DB582C"/>
    <w:rsid w:val="00DB6591"/>
    <w:rsid w:val="00DB6EA3"/>
    <w:rsid w:val="00DC4BAC"/>
    <w:rsid w:val="00DD1632"/>
    <w:rsid w:val="00DD2C59"/>
    <w:rsid w:val="00DD679D"/>
    <w:rsid w:val="00DD7954"/>
    <w:rsid w:val="00DE14D1"/>
    <w:rsid w:val="00DE53CE"/>
    <w:rsid w:val="00DE69C3"/>
    <w:rsid w:val="00DE6B78"/>
    <w:rsid w:val="00DF7E98"/>
    <w:rsid w:val="00E03822"/>
    <w:rsid w:val="00E0478C"/>
    <w:rsid w:val="00E0548A"/>
    <w:rsid w:val="00E07A29"/>
    <w:rsid w:val="00E116E9"/>
    <w:rsid w:val="00E121D7"/>
    <w:rsid w:val="00E14445"/>
    <w:rsid w:val="00E14B2C"/>
    <w:rsid w:val="00E20708"/>
    <w:rsid w:val="00E26A76"/>
    <w:rsid w:val="00E309EC"/>
    <w:rsid w:val="00E35F63"/>
    <w:rsid w:val="00E37426"/>
    <w:rsid w:val="00E37B25"/>
    <w:rsid w:val="00E5104B"/>
    <w:rsid w:val="00E51A07"/>
    <w:rsid w:val="00E51D32"/>
    <w:rsid w:val="00E51E31"/>
    <w:rsid w:val="00E560A8"/>
    <w:rsid w:val="00E56A45"/>
    <w:rsid w:val="00E63829"/>
    <w:rsid w:val="00E64516"/>
    <w:rsid w:val="00E66053"/>
    <w:rsid w:val="00E74211"/>
    <w:rsid w:val="00E74F65"/>
    <w:rsid w:val="00E83AE1"/>
    <w:rsid w:val="00E850A6"/>
    <w:rsid w:val="00E86E9C"/>
    <w:rsid w:val="00E94118"/>
    <w:rsid w:val="00E9534C"/>
    <w:rsid w:val="00EA0C78"/>
    <w:rsid w:val="00EA606B"/>
    <w:rsid w:val="00EA7679"/>
    <w:rsid w:val="00EB015E"/>
    <w:rsid w:val="00EB0F26"/>
    <w:rsid w:val="00EB1299"/>
    <w:rsid w:val="00EC10FC"/>
    <w:rsid w:val="00EC2CF3"/>
    <w:rsid w:val="00EC4B9B"/>
    <w:rsid w:val="00EC665E"/>
    <w:rsid w:val="00ED00A4"/>
    <w:rsid w:val="00ED5446"/>
    <w:rsid w:val="00EE2921"/>
    <w:rsid w:val="00EE4236"/>
    <w:rsid w:val="00EE4C83"/>
    <w:rsid w:val="00EE7850"/>
    <w:rsid w:val="00EF3185"/>
    <w:rsid w:val="00EF5897"/>
    <w:rsid w:val="00EF7F79"/>
    <w:rsid w:val="00F005A7"/>
    <w:rsid w:val="00F05F96"/>
    <w:rsid w:val="00F07F01"/>
    <w:rsid w:val="00F11BAB"/>
    <w:rsid w:val="00F13771"/>
    <w:rsid w:val="00F15504"/>
    <w:rsid w:val="00F206B1"/>
    <w:rsid w:val="00F24BE8"/>
    <w:rsid w:val="00F24FCD"/>
    <w:rsid w:val="00F25C87"/>
    <w:rsid w:val="00F26F3B"/>
    <w:rsid w:val="00F30617"/>
    <w:rsid w:val="00F351D9"/>
    <w:rsid w:val="00F37628"/>
    <w:rsid w:val="00F42067"/>
    <w:rsid w:val="00F42536"/>
    <w:rsid w:val="00F44DFB"/>
    <w:rsid w:val="00F4735B"/>
    <w:rsid w:val="00F47774"/>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0A8E"/>
    <w:rsid w:val="00FF0BF0"/>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3D3C2E"/>
    <w:pPr>
      <w:tabs>
        <w:tab w:val="center" w:pos="4513"/>
        <w:tab w:val="right" w:pos="9026"/>
      </w:tabs>
    </w:pPr>
  </w:style>
  <w:style w:type="character" w:customStyle="1" w:styleId="HeaderChar">
    <w:name w:val="Header Char"/>
    <w:basedOn w:val="DefaultParagraphFont"/>
    <w:link w:val="Header"/>
    <w:uiPriority w:val="99"/>
    <w:rsid w:val="003D3C2E"/>
    <w:rPr>
      <w:sz w:val="24"/>
      <w:szCs w:val="24"/>
      <w:lang w:val="en-US" w:eastAsia="en-US"/>
    </w:rPr>
  </w:style>
  <w:style w:type="paragraph" w:styleId="Footer">
    <w:name w:val="footer"/>
    <w:basedOn w:val="Normal"/>
    <w:link w:val="FooterChar"/>
    <w:uiPriority w:val="99"/>
    <w:unhideWhenUsed/>
    <w:rsid w:val="003D3C2E"/>
    <w:pPr>
      <w:tabs>
        <w:tab w:val="center" w:pos="4513"/>
        <w:tab w:val="right" w:pos="9026"/>
      </w:tabs>
    </w:pPr>
  </w:style>
  <w:style w:type="character" w:customStyle="1" w:styleId="FooterChar">
    <w:name w:val="Footer Char"/>
    <w:basedOn w:val="DefaultParagraphFont"/>
    <w:link w:val="Footer"/>
    <w:uiPriority w:val="99"/>
    <w:rsid w:val="003D3C2E"/>
    <w:rPr>
      <w:sz w:val="24"/>
      <w:szCs w:val="24"/>
      <w:lang w:val="en-US" w:eastAsia="en-US"/>
    </w:rPr>
  </w:style>
  <w:style w:type="character" w:styleId="LineNumber">
    <w:name w:val="line number"/>
    <w:basedOn w:val="DefaultParagraphFont"/>
    <w:uiPriority w:val="99"/>
    <w:semiHidden/>
    <w:unhideWhenUsed/>
    <w:rsid w:val="003D3C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8" Type="http://schemas.openxmlformats.org/officeDocument/2006/relationships/image" Target="media/image7.tiff"/><Relationship Id="rId26" Type="http://schemas.openxmlformats.org/officeDocument/2006/relationships/image" Target="media/image20.png"/><Relationship Id="rId39" Type="http://schemas.openxmlformats.org/officeDocument/2006/relationships/image" Target="media/image22.tiff"/><Relationship Id="rId21" Type="http://schemas.openxmlformats.org/officeDocument/2006/relationships/image" Target="media/image9.tiff"/><Relationship Id="rId34" Type="http://schemas.openxmlformats.org/officeDocument/2006/relationships/image" Target="media/image28.png"/><Relationship Id="rId42" Type="http://schemas.microsoft.com/office/2011/relationships/people" Target="people.xml"/><Relationship Id="rId7" Type="http://schemas.openxmlformats.org/officeDocument/2006/relationships/image" Target="media/image1.tiff"/><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image" Target="media/image14.png"/><Relationship Id="rId29" Type="http://schemas.openxmlformats.org/officeDocument/2006/relationships/image" Target="media/image15.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tiff"/><Relationship Id="rId24" Type="http://schemas.openxmlformats.org/officeDocument/2006/relationships/image" Target="media/image11.tiff"/><Relationship Id="rId32" Type="http://schemas.openxmlformats.org/officeDocument/2006/relationships/image" Target="media/image17.tiff"/><Relationship Id="rId37" Type="http://schemas.openxmlformats.org/officeDocument/2006/relationships/image" Target="media/image31.pn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image" Target="media/image17.png"/><Relationship Id="rId28" Type="http://schemas.openxmlformats.org/officeDocument/2006/relationships/image" Target="media/image14.tiff"/><Relationship Id="rId36" Type="http://schemas.openxmlformats.org/officeDocument/2006/relationships/image" Target="media/image20.tiff"/><Relationship Id="rId10" Type="http://schemas.openxmlformats.org/officeDocument/2006/relationships/image" Target="media/image4.png"/><Relationship Id="rId19" Type="http://schemas.openxmlformats.org/officeDocument/2006/relationships/image" Target="media/image8.tiff"/><Relationship Id="rId31" Type="http://schemas.openxmlformats.org/officeDocument/2006/relationships/image" Target="media/image16.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8.png"/><Relationship Id="rId22" Type="http://schemas.openxmlformats.org/officeDocument/2006/relationships/image" Target="media/image10.tiff"/><Relationship Id="rId27" Type="http://schemas.openxmlformats.org/officeDocument/2006/relationships/image" Target="media/image13.tiff"/><Relationship Id="rId30" Type="http://schemas.openxmlformats.org/officeDocument/2006/relationships/image" Target="media/image24.png"/><Relationship Id="rId35" Type="http://schemas.openxmlformats.org/officeDocument/2006/relationships/image" Target="media/image19.tiff"/><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2.tif"/><Relationship Id="rId33" Type="http://schemas.openxmlformats.org/officeDocument/2006/relationships/image" Target="media/image18.tiff"/><Relationship Id="rId38" Type="http://schemas.openxmlformats.org/officeDocument/2006/relationships/image" Target="media/image21.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1219</Words>
  <Characters>6952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cp:revision>
  <dcterms:created xsi:type="dcterms:W3CDTF">2024-09-19T15:29:00Z</dcterms:created>
  <dcterms:modified xsi:type="dcterms:W3CDTF">2024-09-19T15:29:00Z</dcterms:modified>
</cp:coreProperties>
</file>