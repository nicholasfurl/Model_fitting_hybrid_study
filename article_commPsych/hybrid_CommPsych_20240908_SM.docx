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6231060" w14:textId="76B73F25" w:rsidR="00CD408A" w:rsidRDefault="008E1917">
      <w:pPr>
        <w:pStyle w:val="Body"/>
        <w:spacing w:after="120" w:line="480" w:lineRule="auto"/>
        <w:rPr>
          <w:ins w:id="0" w:author="Furl, Nicholas" w:date="2024-09-10T16:01:00Z" w16du:dateUtc="2024-09-10T15:01:00Z"/>
        </w:rPr>
      </w:pPr>
      <w:ins w:id="1" w:author="Furl, Nicholas" w:date="2024-09-10T16:01:00Z" w16du:dateUtc="2024-09-10T15:01:00Z">
        <w:r>
          <w:t>Detail on backwards induction.</w:t>
        </w:r>
      </w:ins>
    </w:p>
    <w:p w14:paraId="21A3D53C" w14:textId="409F2D68" w:rsidR="008E1917" w:rsidRPr="00EF5897" w:rsidDel="00256E78" w:rsidRDefault="008D635F" w:rsidP="00256E78">
      <w:pPr>
        <w:pStyle w:val="Body"/>
        <w:spacing w:after="120" w:line="480" w:lineRule="auto"/>
        <w:ind w:firstLine="720"/>
        <w:rPr>
          <w:del w:id="2" w:author="Furl, Nicholas" w:date="2024-09-10T16:41:00Z" w16du:dateUtc="2024-09-10T15:41:00Z"/>
        </w:rPr>
        <w:pPrChange w:id="3" w:author="Furl, Nicholas" w:date="2024-09-10T16:41:00Z" w16du:dateUtc="2024-09-10T15:41:00Z">
          <w:pPr>
            <w:pStyle w:val="Body"/>
            <w:spacing w:after="120" w:line="480" w:lineRule="auto"/>
          </w:pPr>
        </w:pPrChange>
      </w:pPr>
      <w:ins w:id="4" w:author="Furl, Nicholas" w:date="2024-09-10T16:01:00Z" w16du:dateUtc="2024-09-10T15:01:00Z">
        <w:r>
          <w:t xml:space="preserve">The action value associated with continued sampling (and, therefore, effectively the decision threshold for each sequence position) was </w:t>
        </w:r>
      </w:ins>
      <w:ins w:id="5" w:author="Furl, Nicholas" w:date="2024-09-10T16:02:00Z" w16du:dateUtc="2024-09-10T15:02:00Z">
        <w:r>
          <w:t xml:space="preserve">computed based on a backwards induction algorithm. </w:t>
        </w:r>
      </w:ins>
      <w:ins w:id="6" w:author="Furl, Nicholas" w:date="2024-09-10T16:35:00Z" w16du:dateUtc="2024-09-10T15:35:00Z">
        <w:r w:rsidR="00201591">
          <w:t>Here, we give an i</w:t>
        </w:r>
      </w:ins>
      <w:ins w:id="7" w:author="Furl, Nicholas" w:date="2024-09-10T16:36:00Z" w16du:dateUtc="2024-09-10T15:36:00Z">
        <w:r w:rsidR="00201591">
          <w:t xml:space="preserve">ntuitive description of this algorithm, </w:t>
        </w:r>
      </w:ins>
      <w:ins w:id="8" w:author="Furl, Nicholas" w:date="2024-09-10T16:43:00Z" w16du:dateUtc="2024-09-10T15:43:00Z">
        <w:r w:rsidR="00AD6A29">
          <w:t xml:space="preserve">using the simplest incentivisation scheme, where </w:t>
        </w:r>
      </w:ins>
      <w:ins w:id="9" w:author="Furl, Nicholas" w:date="2024-09-10T16:36:00Z" w16du:dateUtc="2024-09-10T15:36:00Z">
        <w:r w:rsidR="00201591">
          <w:t>the reward value of each option equals its option value</w:t>
        </w:r>
      </w:ins>
      <w:ins w:id="10" w:author="Furl, Nicholas" w:date="2024-09-10T16:42:00Z" w16du:dateUtc="2024-09-10T15:42:00Z">
        <w:r w:rsidR="00AD6A29">
          <w:t xml:space="preserve"> (as in the Gilbert &amp; Mosteller formulation as well as the </w:t>
        </w:r>
      </w:ins>
      <w:ins w:id="11" w:author="Furl, Nicholas" w:date="2024-09-10T16:43:00Z" w16du:dateUtc="2024-09-10T15:43:00Z">
        <w:r w:rsidR="00AD6A29">
          <w:t>“full” conditions in our current studies)</w:t>
        </w:r>
      </w:ins>
      <w:ins w:id="12" w:author="Furl, Nicholas" w:date="2024-09-10T16:37:00Z" w16du:dateUtc="2024-09-10T15:37:00Z">
        <w:r w:rsidR="00870D98">
          <w:t xml:space="preserve">. Backwards induction involves begins by considering the final option. </w:t>
        </w:r>
      </w:ins>
      <w:ins w:id="13" w:author="Furl, Nicholas" w:date="2024-09-10T16:18:00Z" w16du:dateUtc="2024-09-10T15:18:00Z">
        <w:r w:rsidR="0071706B">
          <w:t xml:space="preserve">When the agent encounters the final option, the decision threshold </w:t>
        </w:r>
      </w:ins>
      <w:ins w:id="14" w:author="Furl, Nicholas" w:date="2024-09-10T16:29:00Z" w16du:dateUtc="2024-09-10T15:29:00Z">
        <w:r w:rsidR="007B7797">
          <w:t>T</w:t>
        </w:r>
        <w:r w:rsidR="007B7797" w:rsidRPr="007B7797">
          <w:rPr>
            <w:vertAlign w:val="subscript"/>
            <w:rPrChange w:id="15" w:author="Furl, Nicholas" w:date="2024-09-10T16:29:00Z" w16du:dateUtc="2024-09-10T15:29:00Z">
              <w:rPr/>
            </w:rPrChange>
          </w:rPr>
          <w:t>1</w:t>
        </w:r>
        <w:r w:rsidR="007B7797">
          <w:t xml:space="preserve"> </w:t>
        </w:r>
      </w:ins>
      <w:ins w:id="16" w:author="Furl, Nicholas" w:date="2024-09-10T16:18:00Z" w16du:dateUtc="2024-09-10T15:18:00Z">
        <w:r w:rsidR="0071706B">
          <w:t xml:space="preserve">must be zero, as the paradigm forces choice of this option and there are no future option values to consider. </w:t>
        </w:r>
      </w:ins>
      <w:ins w:id="17" w:author="Furl, Nicholas" w:date="2024-09-10T16:19:00Z" w16du:dateUtc="2024-09-10T15:19:00Z">
        <w:r w:rsidR="0071706B">
          <w:t xml:space="preserve">Before that, when the agent encounters the second to last option, </w:t>
        </w:r>
      </w:ins>
      <w:ins w:id="18" w:author="Furl, Nicholas" w:date="2024-09-10T16:22:00Z" w16du:dateUtc="2024-09-10T15:22:00Z">
        <w:r w:rsidR="0071706B">
          <w:t xml:space="preserve">the computation </w:t>
        </w:r>
      </w:ins>
      <w:ins w:id="19" w:author="Furl, Nicholas" w:date="2024-09-10T16:29:00Z" w16du:dateUtc="2024-09-10T15:29:00Z">
        <w:r w:rsidR="007B7797">
          <w:t xml:space="preserve">of the threshold </w:t>
        </w:r>
      </w:ins>
      <w:ins w:id="20" w:author="Furl, Nicholas" w:date="2024-09-10T16:38:00Z" w16du:dateUtc="2024-09-10T15:38:00Z">
        <w:r w:rsidR="00870D98">
          <w:t>T</w:t>
        </w:r>
        <w:r w:rsidR="00870D98" w:rsidRPr="0054515D">
          <w:rPr>
            <w:vertAlign w:val="subscript"/>
          </w:rPr>
          <w:t>2</w:t>
        </w:r>
        <w:r w:rsidR="00870D98">
          <w:rPr>
            <w:vertAlign w:val="subscript"/>
          </w:rPr>
          <w:t xml:space="preserve"> </w:t>
        </w:r>
      </w:ins>
      <w:ins w:id="21" w:author="Furl, Nicholas" w:date="2024-09-10T16:29:00Z" w16du:dateUtc="2024-09-10T15:29:00Z">
        <w:r w:rsidR="007B7797">
          <w:t xml:space="preserve">for this option </w:t>
        </w:r>
      </w:ins>
      <w:ins w:id="22" w:author="Furl, Nicholas" w:date="2024-09-10T16:22:00Z" w16du:dateUtc="2024-09-10T15:22:00Z">
        <w:r w:rsidR="0071706B">
          <w:t xml:space="preserve">remains relatively </w:t>
        </w:r>
      </w:ins>
      <w:ins w:id="23" w:author="Furl, Nicholas" w:date="2024-09-10T16:23:00Z" w16du:dateUtc="2024-09-10T15:23:00Z">
        <w:r w:rsidR="0071706B">
          <w:t xml:space="preserve">simple: </w:t>
        </w:r>
      </w:ins>
      <w:ins w:id="24" w:author="Furl, Nicholas" w:date="2024-09-10T16:19:00Z" w16du:dateUtc="2024-09-10T15:19:00Z">
        <w:r w:rsidR="0071706B">
          <w:t xml:space="preserve">the agent must compare the </w:t>
        </w:r>
      </w:ins>
      <w:ins w:id="25" w:author="Furl, Nicholas" w:date="2024-09-10T16:22:00Z" w16du:dateUtc="2024-09-10T15:22:00Z">
        <w:r w:rsidR="0071706B">
          <w:t xml:space="preserve">value of </w:t>
        </w:r>
      </w:ins>
      <w:ins w:id="26" w:author="Furl, Nicholas" w:date="2024-09-10T16:23:00Z" w16du:dateUtc="2024-09-10T15:23:00Z">
        <w:r w:rsidR="0071706B">
          <w:t>the second to last</w:t>
        </w:r>
      </w:ins>
      <w:ins w:id="27" w:author="Furl, Nicholas" w:date="2024-09-10T16:22:00Z" w16du:dateUtc="2024-09-10T15:22:00Z">
        <w:r w:rsidR="0071706B">
          <w:t xml:space="preserve"> option against the </w:t>
        </w:r>
        <w:r w:rsidR="0071706B" w:rsidRPr="0071706B">
          <w:rPr>
            <w:i/>
            <w:iCs/>
            <w:rPrChange w:id="28" w:author="Furl, Nicholas" w:date="2024-09-10T16:23:00Z" w16du:dateUtc="2024-09-10T15:23:00Z">
              <w:rPr/>
            </w:rPrChange>
          </w:rPr>
          <w:t>expected value</w:t>
        </w:r>
        <w:r w:rsidR="0071706B">
          <w:t xml:space="preserve"> of the final option</w:t>
        </w:r>
      </w:ins>
      <w:ins w:id="29" w:author="Furl, Nicholas" w:date="2024-09-10T16:30:00Z" w16du:dateUtc="2024-09-10T15:30:00Z">
        <w:r w:rsidR="007B7797">
          <w:t xml:space="preserve"> (i.e., the </w:t>
        </w:r>
      </w:ins>
      <w:ins w:id="30" w:author="Furl, Nicholas" w:date="2024-09-10T16:25:00Z" w16du:dateUtc="2024-09-10T15:25:00Z">
        <w:r w:rsidR="00C21186">
          <w:t>mean of</w:t>
        </w:r>
      </w:ins>
      <w:ins w:id="31" w:author="Furl, Nicholas" w:date="2024-09-10T16:23:00Z" w16du:dateUtc="2024-09-10T15:23:00Z">
        <w:r w:rsidR="0071706B">
          <w:t xml:space="preserve"> generating distribution of option values</w:t>
        </w:r>
      </w:ins>
      <w:ins w:id="32" w:author="Furl, Nicholas" w:date="2024-09-10T16:30:00Z" w16du:dateUtc="2024-09-10T15:30:00Z">
        <w:r w:rsidR="007B7797">
          <w:t>)</w:t>
        </w:r>
      </w:ins>
      <w:ins w:id="33" w:author="Furl, Nicholas" w:date="2024-09-10T16:23:00Z" w16du:dateUtc="2024-09-10T15:23:00Z">
        <w:r w:rsidR="0071706B">
          <w:t xml:space="preserve">. </w:t>
        </w:r>
      </w:ins>
      <w:ins w:id="34" w:author="Furl, Nicholas" w:date="2024-09-10T16:26:00Z" w16du:dateUtc="2024-09-10T15:26:00Z">
        <w:r w:rsidR="00C21186">
          <w:t xml:space="preserve">For the third to last option, </w:t>
        </w:r>
      </w:ins>
      <w:ins w:id="35" w:author="Furl, Nicholas" w:date="2024-09-10T16:31:00Z" w16du:dateUtc="2024-09-10T15:31:00Z">
        <w:r w:rsidR="007B7797">
          <w:t>its</w:t>
        </w:r>
      </w:ins>
      <w:ins w:id="36" w:author="Furl, Nicholas" w:date="2024-09-10T16:27:00Z" w16du:dateUtc="2024-09-10T15:27:00Z">
        <w:r w:rsidR="00C21186">
          <w:t xml:space="preserve"> </w:t>
        </w:r>
      </w:ins>
      <w:ins w:id="37" w:author="Furl, Nicholas" w:date="2024-09-10T16:31:00Z" w16du:dateUtc="2024-09-10T15:31:00Z">
        <w:r w:rsidR="007B7797">
          <w:t xml:space="preserve">decision </w:t>
        </w:r>
      </w:ins>
      <w:ins w:id="38" w:author="Furl, Nicholas" w:date="2024-09-10T16:27:00Z" w16du:dateUtc="2024-09-10T15:27:00Z">
        <w:r w:rsidR="00C21186">
          <w:t xml:space="preserve">threshold </w:t>
        </w:r>
      </w:ins>
      <w:ins w:id="39" w:author="Furl, Nicholas" w:date="2024-09-10T16:31:00Z" w16du:dateUtc="2024-09-10T15:31:00Z">
        <w:r w:rsidR="007B7797">
          <w:t>T</w:t>
        </w:r>
        <w:r w:rsidR="007B7797" w:rsidRPr="007B7797">
          <w:rPr>
            <w:vertAlign w:val="subscript"/>
            <w:rPrChange w:id="40" w:author="Furl, Nicholas" w:date="2024-09-10T16:31:00Z" w16du:dateUtc="2024-09-10T15:31:00Z">
              <w:rPr/>
            </w:rPrChange>
          </w:rPr>
          <w:t>3</w:t>
        </w:r>
        <w:r w:rsidR="007B7797">
          <w:t xml:space="preserve"> </w:t>
        </w:r>
      </w:ins>
      <w:ins w:id="41" w:author="Furl, Nicholas" w:date="2024-09-10T16:27:00Z" w16du:dateUtc="2024-09-10T15:27:00Z">
        <w:r w:rsidR="00C21186">
          <w:t>depends on the expected value of continuing to the second to last option</w:t>
        </w:r>
      </w:ins>
      <w:ins w:id="42" w:author="Furl, Nicholas" w:date="2024-09-10T16:39:00Z" w16du:dateUtc="2024-09-10T15:39:00Z">
        <w:r w:rsidR="008E23A1">
          <w:t>, with the opportunity to also continue to the final option</w:t>
        </w:r>
      </w:ins>
      <w:ins w:id="43" w:author="Furl, Nicholas" w:date="2024-09-10T16:27:00Z" w16du:dateUtc="2024-09-10T15:27:00Z">
        <w:r w:rsidR="00C21186">
          <w:t xml:space="preserve">. </w:t>
        </w:r>
      </w:ins>
      <w:ins w:id="44" w:author="Furl, Nicholas" w:date="2024-09-10T16:34:00Z" w16du:dateUtc="2024-09-10T15:34:00Z">
        <w:r w:rsidR="00DB6EA3">
          <w:t xml:space="preserve">Computation of </w:t>
        </w:r>
      </w:ins>
      <w:ins w:id="45" w:author="Furl, Nicholas" w:date="2024-09-10T16:39:00Z" w16du:dateUtc="2024-09-10T15:39:00Z">
        <w:r w:rsidR="008E23A1">
          <w:t>T</w:t>
        </w:r>
        <w:r w:rsidR="008E23A1" w:rsidRPr="0054515D">
          <w:rPr>
            <w:vertAlign w:val="subscript"/>
          </w:rPr>
          <w:t>3</w:t>
        </w:r>
        <w:r w:rsidR="008E23A1">
          <w:rPr>
            <w:vertAlign w:val="subscript"/>
          </w:rPr>
          <w:t xml:space="preserve"> </w:t>
        </w:r>
        <w:r w:rsidR="008E23A1">
          <w:t>then i</w:t>
        </w:r>
      </w:ins>
      <w:ins w:id="46" w:author="Furl, Nicholas" w:date="2024-09-10T16:27:00Z" w16du:dateUtc="2024-09-10T15:27:00Z">
        <w:r w:rsidR="007B7797">
          <w:t>nvolves integ</w:t>
        </w:r>
      </w:ins>
      <w:ins w:id="47" w:author="Furl, Nicholas" w:date="2024-09-10T16:28:00Z" w16du:dateUtc="2024-09-10T15:28:00Z">
        <w:r w:rsidR="007B7797">
          <w:t xml:space="preserve">rating the </w:t>
        </w:r>
      </w:ins>
      <w:ins w:id="48" w:author="Furl, Nicholas" w:date="2024-09-10T16:31:00Z" w16du:dateUtc="2024-09-10T15:31:00Z">
        <w:r w:rsidR="00E07A29">
          <w:t xml:space="preserve">density function of the </w:t>
        </w:r>
      </w:ins>
      <w:ins w:id="49" w:author="Furl, Nicholas" w:date="2024-09-10T16:28:00Z" w16du:dateUtc="2024-09-10T15:28:00Z">
        <w:r w:rsidR="007B7797">
          <w:t xml:space="preserve">generating distribution of option values to compute the expected value of options above </w:t>
        </w:r>
      </w:ins>
      <w:ins w:id="50" w:author="Furl, Nicholas" w:date="2024-09-10T16:34:00Z" w16du:dateUtc="2024-09-10T15:34:00Z">
        <w:r w:rsidR="00DB6EA3">
          <w:t xml:space="preserve">the </w:t>
        </w:r>
      </w:ins>
      <w:ins w:id="51" w:author="Furl, Nicholas" w:date="2024-09-10T16:28:00Z" w16du:dateUtc="2024-09-10T15:28:00Z">
        <w:r w:rsidR="007B7797">
          <w:t>decision threshold</w:t>
        </w:r>
      </w:ins>
      <w:ins w:id="52" w:author="Furl, Nicholas" w:date="2024-09-10T16:31:00Z" w16du:dateUtc="2024-09-10T15:31:00Z">
        <w:r w:rsidR="00E07A29">
          <w:t xml:space="preserve"> T</w:t>
        </w:r>
      </w:ins>
      <w:ins w:id="53" w:author="Furl, Nicholas" w:date="2024-09-10T16:32:00Z" w16du:dateUtc="2024-09-10T15:32:00Z">
        <w:r w:rsidR="00E07A29" w:rsidRPr="00E07A29">
          <w:rPr>
            <w:vertAlign w:val="subscript"/>
            <w:rPrChange w:id="54" w:author="Furl, Nicholas" w:date="2024-09-10T16:32:00Z" w16du:dateUtc="2024-09-10T15:32:00Z">
              <w:rPr/>
            </w:rPrChange>
          </w:rPr>
          <w:t>2</w:t>
        </w:r>
      </w:ins>
      <w:ins w:id="55" w:author="Furl, Nicholas" w:date="2024-09-10T16:35:00Z" w16du:dateUtc="2024-09-10T15:35:00Z">
        <w:r w:rsidR="00201591">
          <w:t xml:space="preserve"> and then adding the expected reward for the final position. </w:t>
        </w:r>
      </w:ins>
      <w:ins w:id="56" w:author="Furl, Nicholas" w:date="2024-09-10T16:28:00Z" w16du:dateUtc="2024-09-10T15:28:00Z">
        <w:r w:rsidR="007B7797">
          <w:t xml:space="preserve"> </w:t>
        </w:r>
      </w:ins>
      <w:ins w:id="57" w:author="Furl, Nicholas" w:date="2024-09-10T16:39:00Z" w16du:dateUtc="2024-09-10T15:39:00Z">
        <w:r w:rsidR="00E94118">
          <w:t xml:space="preserve">This </w:t>
        </w:r>
      </w:ins>
      <w:ins w:id="58" w:author="Furl, Nicholas" w:date="2024-09-10T16:40:00Z" w16du:dateUtc="2024-09-10T15:40:00Z">
        <w:r w:rsidR="00E94118">
          <w:t xml:space="preserve">process can continue backwards </w:t>
        </w:r>
      </w:ins>
      <w:ins w:id="59" w:author="Furl, Nicholas" w:date="2024-09-10T16:41:00Z" w16du:dateUtc="2024-09-10T15:41:00Z">
        <w:r w:rsidR="00E94118">
          <w:t>to obtain</w:t>
        </w:r>
      </w:ins>
      <w:ins w:id="60" w:author="Furl, Nicholas" w:date="2024-09-10T16:40:00Z" w16du:dateUtc="2024-09-10T15:40:00Z">
        <w:r w:rsidR="00E94118">
          <w:t xml:space="preserve"> the expected value of getting any option in the future that</w:t>
        </w:r>
      </w:ins>
      <w:ins w:id="61" w:author="Furl, Nicholas" w:date="2024-09-10T16:41:00Z" w16du:dateUtc="2024-09-10T15:41:00Z">
        <w:r w:rsidR="00E94118">
          <w:t xml:space="preserve"> is </w:t>
        </w:r>
      </w:ins>
      <w:ins w:id="62" w:author="Furl, Nicholas" w:date="2024-09-10T16:40:00Z" w16du:dateUtc="2024-09-10T15:40:00Z">
        <w:r w:rsidR="00E94118">
          <w:t>better than the current one</w:t>
        </w:r>
      </w:ins>
      <w:ins w:id="63" w:author="Furl, Nicholas" w:date="2024-09-10T16:41:00Z" w16du:dateUtc="2024-09-10T15:41:00Z">
        <w:r w:rsidR="00E94118">
          <w:t xml:space="preserve">, wherever in the sequence the current one </w:t>
        </w:r>
        <w:proofErr w:type="spellStart"/>
        <w:r w:rsidR="00E94118">
          <w:t>is</w:t>
        </w:r>
      </w:ins>
      <w:ins w:id="64" w:author="Furl, Nicholas" w:date="2024-09-10T16:40:00Z" w16du:dateUtc="2024-09-10T15:40:00Z">
        <w:r w:rsidR="00E94118">
          <w:t>.</w:t>
        </w:r>
      </w:ins>
    </w:p>
    <w:p w14:paraId="6A382B82" w14:textId="5FD7A5F0" w:rsidR="00CD408A" w:rsidRPr="00EF5897" w:rsidRDefault="00000000">
      <w:pPr>
        <w:pStyle w:val="Body"/>
        <w:spacing w:after="120" w:line="480" w:lineRule="auto"/>
      </w:pPr>
      <w:del w:id="65" w:author="Furl, Nicholas" w:date="2024-09-08T13:01:00Z" w16du:dateUtc="2024-09-08T12:01:00Z">
        <w:r w:rsidRPr="00D92074" w:rsidDel="00EE2921">
          <w:delText xml:space="preserve">Text A: </w:delText>
        </w:r>
      </w:del>
      <w:r w:rsidRPr="00D92074">
        <w:t>Parameter</w:t>
      </w:r>
      <w:proofErr w:type="spellEnd"/>
      <w:r w:rsidRPr="00D92074">
        <w:t xml:space="preserve"> recovery</w:t>
      </w:r>
    </w:p>
    <w:p w14:paraId="2D8779BD" w14:textId="4E375458"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w:t>
      </w:r>
      <w:r w:rsidRPr="00D92074">
        <w:lastRenderedPageBreak/>
        <w:t xml:space="preserve">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 xml:space="preserve">For the three models we cover in the main text, CO, CS and </w:t>
      </w:r>
      <w:del w:id="66" w:author="Furl, Nicholas" w:date="2024-09-11T08:38:00Z" w16du:dateUtc="2024-09-11T07:38:00Z">
        <w:r w:rsidR="00AD5F5F" w:rsidDel="00056DFB">
          <w:delText>BP</w:delText>
        </w:r>
      </w:del>
      <w:ins w:id="67" w:author="Furl, Nicholas" w:date="2024-09-11T08:38:00Z" w16du:dateUtc="2024-09-11T07:38:00Z">
        <w:r w:rsidR="00056DFB">
          <w:t>Biased Prior</w:t>
        </w:r>
      </w:ins>
      <w:ins w:id="68" w:author="Furl, Nicholas" w:date="2024-09-11T08:37:00Z" w16du:dateUtc="2024-09-11T07:37:00Z">
        <w:r w:rsidR="00056DFB">
          <w:t xml:space="preserve"> models</w:t>
        </w:r>
      </w:ins>
      <w:r w:rsidR="00AD5F5F">
        <w:t>,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5934F3C4"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w:t>
      </w:r>
      <w:del w:id="69" w:author="Furl, Nicholas" w:date="2024-09-11T10:04:00Z" w16du:dateUtc="2024-09-11T09:04:00Z">
        <w:r w:rsidR="00EC2CF3" w:rsidDel="002846D5">
          <w:delText>ideal observer model</w:delText>
        </w:r>
      </w:del>
      <w:ins w:id="70" w:author="Furl, Nicholas" w:date="2024-09-11T10:04:00Z" w16du:dateUtc="2024-09-11T09:04:00Z">
        <w:r w:rsidR="002846D5">
          <w:t>Ideal Observer</w:t>
        </w:r>
      </w:ins>
      <w:r w:rsidR="00931A9E" w:rsidRPr="00D92074">
        <w:t xml:space="preserve">. We picked the centre of the input value range </w:t>
      </w:r>
      <w:r w:rsidR="00931A9E" w:rsidRPr="00D92074">
        <w:lastRenderedPageBreak/>
        <w:t>(i.e.,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lastRenderedPageBreak/>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each shown as an individual scatter point. The grey diagonal indicates when configured and estimated parameters would be exactly equal. The coloured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2C3422E9"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71" w:author="Furl, Nicholas" w:date="2024-09-11T10:04:00Z" w16du:dateUtc="2024-09-11T09:04:00Z">
                                <w:r w:rsidR="00EB0F26" w:rsidDel="002846D5">
                                  <w:rPr>
                                    <w:lang w:val="en-US"/>
                                  </w:rPr>
                                  <w:delText>CS</w:delText>
                                </w:r>
                              </w:del>
                              <w:ins w:id="72" w:author="Furl, Nicholas" w:date="2024-09-11T10:04:00Z" w16du:dateUtc="2024-09-11T09:04:00Z">
                                <w:r w:rsidR="002846D5">
                                  <w:rPr>
                                    <w:lang w:val="en-US"/>
                                  </w:rPr>
                                  <w:t>Cost to Sample</w:t>
                                </w:r>
                              </w:ins>
                              <w:del w:id="73" w:author="Furl, Nicholas" w:date="2024-09-11T10:04:00Z" w16du:dateUtc="2024-09-11T09:04:00Z">
                                <w:r w:rsidR="00EB0F26" w:rsidDel="002846D5">
                                  <w:rPr>
                                    <w:lang w:val="en-US"/>
                                  </w:rPr>
                                  <w:delText xml:space="preserve">, CO </w:delText>
                                </w:r>
                              </w:del>
                              <w:ins w:id="74" w:author="Furl, Nicholas" w:date="2024-09-11T10:04:00Z" w16du:dateUtc="2024-09-11T09:04:00Z">
                                <w:r w:rsidR="002846D5">
                                  <w:rPr>
                                    <w:lang w:val="en-US"/>
                                  </w:rPr>
                                  <w:t xml:space="preserve"> </w:t>
                                </w:r>
                              </w:ins>
                              <w:r w:rsidR="00EB0F26">
                                <w:rPr>
                                  <w:lang w:val="en-US"/>
                                </w:rPr>
                                <w:t xml:space="preserve">and </w:t>
                              </w:r>
                              <w:del w:id="75" w:author="Furl, Nicholas" w:date="2024-09-11T08:40:00Z" w16du:dateUtc="2024-09-11T07:40:00Z">
                                <w:r w:rsidR="00EB0F26" w:rsidDel="00056DFB">
                                  <w:rPr>
                                    <w:lang w:val="en-US"/>
                                  </w:rPr>
                                  <w:delText>BP</w:delText>
                                </w:r>
                              </w:del>
                              <w:ins w:id="76" w:author="Furl, Nicholas" w:date="2024-09-11T08:40:00Z" w16du:dateUtc="2024-09-11T07:40:00Z">
                                <w:r w:rsidR="00056DFB">
                                  <w:rPr>
                                    <w:lang w:val="en-US"/>
                                  </w:rPr>
                                  <w:t>Biased Prior models</w:t>
                                </w:r>
                              </w:ins>
                              <w:ins w:id="77"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29"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sTx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D5KsTx&#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type id="_x0000_t202" coordsize="21600,21600" o:spt="202" path="m,l,21600r21600,l21600,xe">
                  <v:stroke joinstyle="miter"/>
                  <v:path gradientshapeok="t" o:connecttype="rect"/>
                </v:shapetype>
                <v:shape id="Text Box 2" o:spid="_x0000_s1030"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2C3422E9"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78" w:author="Furl, Nicholas" w:date="2024-09-11T10:04:00Z" w16du:dateUtc="2024-09-11T09:04:00Z">
                          <w:r w:rsidR="00EB0F26" w:rsidDel="002846D5">
                            <w:rPr>
                              <w:lang w:val="en-US"/>
                            </w:rPr>
                            <w:delText>CS</w:delText>
                          </w:r>
                        </w:del>
                        <w:ins w:id="79" w:author="Furl, Nicholas" w:date="2024-09-11T10:04:00Z" w16du:dateUtc="2024-09-11T09:04:00Z">
                          <w:r w:rsidR="002846D5">
                            <w:rPr>
                              <w:lang w:val="en-US"/>
                            </w:rPr>
                            <w:t>Cost to Sample</w:t>
                          </w:r>
                        </w:ins>
                        <w:del w:id="80" w:author="Furl, Nicholas" w:date="2024-09-11T10:04:00Z" w16du:dateUtc="2024-09-11T09:04:00Z">
                          <w:r w:rsidR="00EB0F26" w:rsidDel="002846D5">
                            <w:rPr>
                              <w:lang w:val="en-US"/>
                            </w:rPr>
                            <w:delText xml:space="preserve">, CO </w:delText>
                          </w:r>
                        </w:del>
                        <w:ins w:id="81" w:author="Furl, Nicholas" w:date="2024-09-11T10:04:00Z" w16du:dateUtc="2024-09-11T09:04:00Z">
                          <w:r w:rsidR="002846D5">
                            <w:rPr>
                              <w:lang w:val="en-US"/>
                            </w:rPr>
                            <w:t xml:space="preserve"> </w:t>
                          </w:r>
                        </w:ins>
                        <w:r w:rsidR="00EB0F26">
                          <w:rPr>
                            <w:lang w:val="en-US"/>
                          </w:rPr>
                          <w:t xml:space="preserve">and </w:t>
                        </w:r>
                        <w:del w:id="82" w:author="Furl, Nicholas" w:date="2024-09-11T08:40:00Z" w16du:dateUtc="2024-09-11T07:40:00Z">
                          <w:r w:rsidR="00EB0F26" w:rsidDel="00056DFB">
                            <w:rPr>
                              <w:lang w:val="en-US"/>
                            </w:rPr>
                            <w:delText>BP</w:delText>
                          </w:r>
                        </w:del>
                        <w:ins w:id="83" w:author="Furl, Nicholas" w:date="2024-09-11T08:40:00Z" w16du:dateUtc="2024-09-11T07:40:00Z">
                          <w:r w:rsidR="00056DFB">
                            <w:rPr>
                              <w:lang w:val="en-US"/>
                            </w:rPr>
                            <w:t>Biased Prior models</w:t>
                          </w:r>
                        </w:ins>
                        <w:ins w:id="84"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1"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71107" w14:textId="77777777" w:rsidR="00702E77" w:rsidRDefault="00702E77">
      <w:r>
        <w:separator/>
      </w:r>
    </w:p>
  </w:endnote>
  <w:endnote w:type="continuationSeparator" w:id="0">
    <w:p w14:paraId="5B64651D" w14:textId="77777777" w:rsidR="00702E77" w:rsidRDefault="00702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1C870D" w14:textId="77777777" w:rsidR="00702E77" w:rsidRDefault="00702E77">
      <w:r>
        <w:separator/>
      </w:r>
    </w:p>
  </w:footnote>
  <w:footnote w:type="continuationSeparator" w:id="0">
    <w:p w14:paraId="30B8D707" w14:textId="77777777" w:rsidR="00702E77" w:rsidRDefault="00702E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56DFB"/>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1591"/>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56E78"/>
    <w:rsid w:val="00260389"/>
    <w:rsid w:val="00260B59"/>
    <w:rsid w:val="00261F76"/>
    <w:rsid w:val="00266D0A"/>
    <w:rsid w:val="00267E83"/>
    <w:rsid w:val="0027725C"/>
    <w:rsid w:val="00282DB5"/>
    <w:rsid w:val="002846D5"/>
    <w:rsid w:val="00292501"/>
    <w:rsid w:val="00294163"/>
    <w:rsid w:val="00294B1E"/>
    <w:rsid w:val="002A28F8"/>
    <w:rsid w:val="002A2B0D"/>
    <w:rsid w:val="002A2E34"/>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C5DCE"/>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557CC"/>
    <w:rsid w:val="00561BD8"/>
    <w:rsid w:val="00561E32"/>
    <w:rsid w:val="005629B8"/>
    <w:rsid w:val="00564421"/>
    <w:rsid w:val="00564583"/>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2E77"/>
    <w:rsid w:val="007032A9"/>
    <w:rsid w:val="00703751"/>
    <w:rsid w:val="00705D9D"/>
    <w:rsid w:val="0071032B"/>
    <w:rsid w:val="007117BC"/>
    <w:rsid w:val="00712093"/>
    <w:rsid w:val="0071706B"/>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B7797"/>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0D98"/>
    <w:rsid w:val="008737C1"/>
    <w:rsid w:val="00876D26"/>
    <w:rsid w:val="00895304"/>
    <w:rsid w:val="008A0672"/>
    <w:rsid w:val="008A3CC3"/>
    <w:rsid w:val="008C088D"/>
    <w:rsid w:val="008D0C78"/>
    <w:rsid w:val="008D154A"/>
    <w:rsid w:val="008D189C"/>
    <w:rsid w:val="008D191E"/>
    <w:rsid w:val="008D3BB4"/>
    <w:rsid w:val="008D635F"/>
    <w:rsid w:val="008E09B6"/>
    <w:rsid w:val="008E1917"/>
    <w:rsid w:val="008E23A1"/>
    <w:rsid w:val="008E4B13"/>
    <w:rsid w:val="008E5886"/>
    <w:rsid w:val="008F444A"/>
    <w:rsid w:val="00901E50"/>
    <w:rsid w:val="0090378B"/>
    <w:rsid w:val="00905D82"/>
    <w:rsid w:val="009102A1"/>
    <w:rsid w:val="009102F2"/>
    <w:rsid w:val="00913227"/>
    <w:rsid w:val="00924903"/>
    <w:rsid w:val="00931A9E"/>
    <w:rsid w:val="00931D56"/>
    <w:rsid w:val="0093219B"/>
    <w:rsid w:val="009436C4"/>
    <w:rsid w:val="00947E90"/>
    <w:rsid w:val="009535F1"/>
    <w:rsid w:val="00954824"/>
    <w:rsid w:val="009550CE"/>
    <w:rsid w:val="0095576C"/>
    <w:rsid w:val="0096782A"/>
    <w:rsid w:val="00976929"/>
    <w:rsid w:val="009814E3"/>
    <w:rsid w:val="0098603C"/>
    <w:rsid w:val="00987444"/>
    <w:rsid w:val="009877EA"/>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77C05"/>
    <w:rsid w:val="00A845A3"/>
    <w:rsid w:val="00A85B55"/>
    <w:rsid w:val="00A863C2"/>
    <w:rsid w:val="00A87A8F"/>
    <w:rsid w:val="00A909D6"/>
    <w:rsid w:val="00A917AD"/>
    <w:rsid w:val="00A92C8B"/>
    <w:rsid w:val="00A95F04"/>
    <w:rsid w:val="00A962C3"/>
    <w:rsid w:val="00A97AFF"/>
    <w:rsid w:val="00AA5E95"/>
    <w:rsid w:val="00AB2690"/>
    <w:rsid w:val="00AB3701"/>
    <w:rsid w:val="00AC1947"/>
    <w:rsid w:val="00AC2312"/>
    <w:rsid w:val="00AC26A0"/>
    <w:rsid w:val="00AC5202"/>
    <w:rsid w:val="00AD3256"/>
    <w:rsid w:val="00AD5770"/>
    <w:rsid w:val="00AD5F5F"/>
    <w:rsid w:val="00AD6335"/>
    <w:rsid w:val="00AD6A29"/>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186"/>
    <w:rsid w:val="00C217F1"/>
    <w:rsid w:val="00C263FD"/>
    <w:rsid w:val="00C3276D"/>
    <w:rsid w:val="00C330D5"/>
    <w:rsid w:val="00C46533"/>
    <w:rsid w:val="00C52EF2"/>
    <w:rsid w:val="00C53374"/>
    <w:rsid w:val="00C53393"/>
    <w:rsid w:val="00C54C26"/>
    <w:rsid w:val="00C56F6C"/>
    <w:rsid w:val="00C613EA"/>
    <w:rsid w:val="00C650EE"/>
    <w:rsid w:val="00C66DF5"/>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175D"/>
    <w:rsid w:val="00DA600F"/>
    <w:rsid w:val="00DA681F"/>
    <w:rsid w:val="00DB2D94"/>
    <w:rsid w:val="00DB53AF"/>
    <w:rsid w:val="00DB582C"/>
    <w:rsid w:val="00DB6591"/>
    <w:rsid w:val="00DB6EA3"/>
    <w:rsid w:val="00DC4BAC"/>
    <w:rsid w:val="00DD1632"/>
    <w:rsid w:val="00DD2C59"/>
    <w:rsid w:val="00DD679D"/>
    <w:rsid w:val="00DE14D1"/>
    <w:rsid w:val="00DE53CE"/>
    <w:rsid w:val="00DE69C3"/>
    <w:rsid w:val="00DF7E98"/>
    <w:rsid w:val="00E03822"/>
    <w:rsid w:val="00E0478C"/>
    <w:rsid w:val="00E0548A"/>
    <w:rsid w:val="00E07A29"/>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4118"/>
    <w:rsid w:val="00E9534C"/>
    <w:rsid w:val="00EA0C78"/>
    <w:rsid w:val="00EA606B"/>
    <w:rsid w:val="00EA7679"/>
    <w:rsid w:val="00EB015E"/>
    <w:rsid w:val="00EB0F26"/>
    <w:rsid w:val="00EB1299"/>
    <w:rsid w:val="00EC10FC"/>
    <w:rsid w:val="00EC2CF3"/>
    <w:rsid w:val="00EC4B9B"/>
    <w:rsid w:val="00EC665E"/>
    <w:rsid w:val="00ED00A4"/>
    <w:rsid w:val="00EE2921"/>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72" Type="http://schemas.openxmlformats.org/officeDocument/2006/relationships/fontTable" Target="fontTable.xml"/><Relationship Id="rId3" Type="http://schemas.openxmlformats.org/officeDocument/2006/relationships/settings" Target="settings.xml"/><Relationship Id="rId55" Type="http://schemas.openxmlformats.org/officeDocument/2006/relationships/image" Target="media/image2.tiff"/><Relationship Id="rId63" Type="http://schemas.openxmlformats.org/officeDocument/2006/relationships/image" Target="media/image7.tiff"/><Relationship Id="rId68" Type="http://schemas.openxmlformats.org/officeDocument/2006/relationships/image" Target="media/image30.png"/><Relationship Id="rId7" Type="http://schemas.openxmlformats.org/officeDocument/2006/relationships/image" Target="media/image1.tiff"/><Relationship Id="rId59" Type="http://schemas.openxmlformats.org/officeDocument/2006/relationships/image" Target="media/image5.tiff"/><Relationship Id="rId67" Type="http://schemas.openxmlformats.org/officeDocument/2006/relationships/image" Target="media/image9.tiff"/><Relationship Id="rId71" Type="http://schemas.openxmlformats.org/officeDocument/2006/relationships/header" Target="header1.xml"/><Relationship Id="rId2" Type="http://schemas.openxmlformats.org/officeDocument/2006/relationships/styles" Target="styles.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footnotes" Target="footnotes.xml"/><Relationship Id="rId57" Type="http://schemas.openxmlformats.org/officeDocument/2006/relationships/image" Target="media/image4.tiff"/><Relationship Id="rId61" Type="http://schemas.openxmlformats.org/officeDocument/2006/relationships/image" Target="media/image6.tif"/><Relationship Id="rId60" Type="http://schemas.openxmlformats.org/officeDocument/2006/relationships/image" Target="media/image22.png"/><Relationship Id="rId65" Type="http://schemas.openxmlformats.org/officeDocument/2006/relationships/image" Target="media/image8.tiff"/><Relationship Id="rId73" Type="http://schemas.microsoft.com/office/2011/relationships/people" Target="people.xml"/><Relationship Id="rId4" Type="http://schemas.openxmlformats.org/officeDocument/2006/relationships/webSettings" Target="webSettings.xml"/><Relationship Id="rId56" Type="http://schemas.openxmlformats.org/officeDocument/2006/relationships/image" Target="media/image3.png"/><Relationship Id="rId64" Type="http://schemas.openxmlformats.org/officeDocument/2006/relationships/image" Target="media/image26.png"/><Relationship Id="rId69" Type="http://schemas.openxmlformats.org/officeDocument/2006/relationships/image" Target="media/image10.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13</Pages>
  <Words>1027</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20</cp:revision>
  <dcterms:created xsi:type="dcterms:W3CDTF">2024-09-08T12:00:00Z</dcterms:created>
  <dcterms:modified xsi:type="dcterms:W3CDTF">2024-09-11T09:05:00Z</dcterms:modified>
</cp:coreProperties>
</file>