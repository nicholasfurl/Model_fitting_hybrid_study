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3.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Didrika van de Wouw</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28B6FE2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commentRangeStart w:id="0"/>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xml:space="preserve">. </w:t>
      </w:r>
      <w:commentRangeEnd w:id="0"/>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0"/>
      </w:r>
      <w:r w:rsidR="00F24BE8">
        <w:t>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commentRangeStart w:id="1"/>
      <w:r w:rsidR="00A617E5">
        <w:t>demonstrate</w:t>
      </w:r>
      <w:ins w:id="2" w:author="McKay, Ryan" w:date="2024-07-09T14:51:00Z">
        <w:r w:rsidR="00061AC2">
          <w:t>s</w:t>
        </w:r>
      </w:ins>
      <w:commentRangeEnd w:id="1"/>
      <w:ins w:id="3" w:author="McKay, Ryan" w:date="2024-07-09T14:52:00Z">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1"/>
        </w:r>
      </w:ins>
      <w:del w:id="4" w:author="McKay, Ryan" w:date="2024-07-09T14:51:00Z">
        <w:r w:rsidR="00A617E5" w:rsidDel="00061AC2">
          <w:delText>d</w:delText>
        </w:r>
      </w:del>
      <w:r w:rsidR="00A617E5">
        <w:t xml:space="preserve"> that</w:t>
      </w:r>
      <w:r w:rsidRPr="00D92074">
        <w:t xml:space="preserve"> </w:t>
      </w:r>
      <w:r w:rsidR="00A617E5">
        <w:t>bias most often arises from inaccurate expectations of the quality of future options (i.e., a mis-specified prior distribution)</w:t>
      </w:r>
      <w:r w:rsidRPr="00D92074">
        <w:t xml:space="preserve">. </w:t>
      </w:r>
      <w:del w:id="5" w:author="McKay, Ryan" w:date="2024-07-09T14:51:00Z">
        <w:r w:rsidR="00B836E1" w:rsidDel="00061AC2">
          <w:delText xml:space="preserve">From </w:delText>
        </w:r>
      </w:del>
      <w:ins w:id="6" w:author="McKay, Ryan" w:date="2024-07-09T14:51:00Z">
        <w:r w:rsidR="00061AC2">
          <w:t xml:space="preserve">Based on </w:t>
        </w:r>
      </w:ins>
      <w:r w:rsidR="00B836E1">
        <w:t xml:space="preserve">these results, </w:t>
      </w:r>
      <w:commentRangeStart w:id="7"/>
      <w:r w:rsidR="00B836E1">
        <w:t>w</w:t>
      </w:r>
      <w:r w:rsidRPr="00D92074">
        <w:t xml:space="preserve">e propose a new theoretical viewpoint for the human solution </w:t>
      </w:r>
      <w:commentRangeEnd w:id="7"/>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7"/>
      </w:r>
      <w:r w:rsidRPr="00D92074">
        <w:t>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8"/>
      <w:r w:rsidRPr="00D92074">
        <w:lastRenderedPageBreak/>
        <w:t>Introduction</w:t>
      </w:r>
      <w:commentRangeEnd w:id="8"/>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8"/>
      </w:r>
    </w:p>
    <w:p w14:paraId="63111DB2" w14:textId="0300BC77" w:rsidR="00FC7C06" w:rsidRPr="00D92074" w:rsidRDefault="00000000">
      <w:pPr>
        <w:pStyle w:val="Body"/>
        <w:spacing w:after="120" w:line="480" w:lineRule="auto"/>
        <w:ind w:firstLine="720"/>
      </w:pPr>
      <w:r w:rsidRPr="00D92074">
        <w:t xml:space="preserve">Often in everyday life, decisions must be made regarding options presented in </w:t>
      </w:r>
      <w:commentRangeStart w:id="9"/>
      <w:r w:rsidRPr="00D92074">
        <w:t>sequence</w:t>
      </w:r>
      <w:commentRangeEnd w:id="9"/>
      <w:r w:rsidR="00D60D11">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del w:id="10" w:author="McKay, Ryan" w:date="2024-07-09T14:58:00Z">
        <w:r w:rsidRPr="00D92074" w:rsidDel="00D60D11">
          <w:delText>, like when attempting to find the best deal on a certain product or service</w:delText>
        </w:r>
      </w:del>
      <w:r w:rsidRPr="00D92074">
        <w:t xml:space="preserve">. </w:t>
      </w:r>
      <w:r w:rsidRPr="00EF5897">
        <w:t>For</w:t>
      </w:r>
      <w:r w:rsidRPr="00D92074">
        <w:t xml:space="preserve"> such scenarios we can ask ourselves, when should </w:t>
      </w:r>
      <w:del w:id="11" w:author="McKay, Ryan" w:date="2024-07-09T14:56:00Z">
        <w:r w:rsidRPr="00D92074" w:rsidDel="00D60D11">
          <w:delText xml:space="preserve">someone </w:delText>
        </w:r>
      </w:del>
      <w:ins w:id="12" w:author="McKay, Ryan" w:date="2024-07-09T14:56:00Z">
        <w:r w:rsidR="00D60D11">
          <w:t>we</w:t>
        </w:r>
        <w:r w:rsidR="00D60D11" w:rsidRPr="00D92074">
          <w:t xml:space="preserve"> </w:t>
        </w:r>
      </w:ins>
      <w:r w:rsidRPr="00D92074">
        <w:t xml:space="preserve">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w:t>
      </w:r>
      <w:del w:id="13" w:author="McKay, Ryan" w:date="2024-07-09T14:59:00Z">
        <w:r w:rsidRPr="00D92074" w:rsidDel="00D60D11">
          <w:delText xml:space="preserve">miss </w:delText>
        </w:r>
      </w:del>
      <w:ins w:id="14" w:author="McKay, Ryan" w:date="2024-07-09T14:59:00Z">
        <w:r w:rsidR="00D60D11">
          <w:t>pa</w:t>
        </w:r>
      </w:ins>
      <w:ins w:id="15" w:author="McKay, Ryan" w:date="2024-07-09T15:00:00Z">
        <w:r w:rsidR="00D60D11">
          <w:t>ss on</w:t>
        </w:r>
      </w:ins>
      <w:ins w:id="16" w:author="McKay, Ryan" w:date="2024-07-09T14:59:00Z">
        <w:r w:rsidR="00D60D11" w:rsidRPr="00D92074">
          <w:t xml:space="preserve"> </w:t>
        </w:r>
      </w:ins>
      <w:r w:rsidRPr="00D92074">
        <w:t xml:space="preserve">it and wait for a better one? </w:t>
      </w:r>
      <w:r w:rsidR="00E0478C">
        <w:t>If a doctor needs a</w:t>
      </w:r>
      <w:r w:rsidR="00C85B81">
        <w:t xml:space="preserve"> </w:t>
      </w:r>
      <w:r w:rsidR="00E0478C">
        <w:t xml:space="preserve">healthy organ for transplant, </w:t>
      </w:r>
      <w:del w:id="17" w:author="McKay, Ryan" w:date="2024-07-09T15:00:00Z">
        <w:r w:rsidR="00E0478C" w:rsidDel="00D60D11">
          <w:delText xml:space="preserve">do </w:delText>
        </w:r>
      </w:del>
      <w:ins w:id="18" w:author="McKay, Ryan" w:date="2024-07-09T15:00:00Z">
        <w:r w:rsidR="00D60D11">
          <w:t xml:space="preserve">should </w:t>
        </w:r>
      </w:ins>
      <w:r w:rsidR="00E0478C">
        <w:t xml:space="preserve">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w:t>
      </w:r>
      <w:ins w:id="19" w:author="McKay, Ryan" w:date="2024-07-09T15:00:00Z">
        <w:r w:rsidR="00D60D11">
          <w:t>should</w:t>
        </w:r>
      </w:ins>
      <w:del w:id="20" w:author="McKay, Ryan" w:date="2024-07-09T15:00:00Z">
        <w:r w:rsidR="00E0478C" w:rsidDel="00D60D11">
          <w:delText>do</w:delText>
        </w:r>
      </w:del>
      <w:r w:rsidR="00E0478C">
        <w:t xml:space="preserve">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w:t>
      </w:r>
      <w:del w:id="21" w:author="McKay, Ryan" w:date="2024-07-09T15:01:00Z">
        <w:r w:rsidRPr="00D92074" w:rsidDel="00D60D11">
          <w:delText xml:space="preserve">favour </w:delText>
        </w:r>
      </w:del>
      <w:ins w:id="22" w:author="McKay, Ryan" w:date="2024-07-09T15:01:00Z">
        <w:r w:rsidR="00D60D11">
          <w:t>the hope</w:t>
        </w:r>
        <w:r w:rsidR="00D60D11" w:rsidRPr="00D92074">
          <w:t xml:space="preserve"> </w:t>
        </w:r>
      </w:ins>
      <w:r w:rsidRPr="00D92074">
        <w:t xml:space="preserve">of meeting </w:t>
      </w:r>
      <w:del w:id="23" w:author="McKay, Ryan" w:date="2024-07-09T15:01:00Z">
        <w:r w:rsidRPr="00D92074" w:rsidDel="00D60D11">
          <w:delText>new ones</w:delText>
        </w:r>
      </w:del>
      <w:ins w:id="24" w:author="McKay, Ryan" w:date="2024-07-09T15:01:00Z">
        <w:r w:rsidR="00D60D11">
          <w:t>better prospects</w:t>
        </w:r>
      </w:ins>
      <w:r w:rsidRPr="00D92074">
        <w:t xml:space="preserve">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w:t>
      </w:r>
      <w:r w:rsidRPr="00D92074">
        <w:lastRenderedPageBreak/>
        <w:t xml:space="preserve">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74273A32" w:rsidR="00705D9D" w:rsidRDefault="007852B7">
      <w:pPr>
        <w:pStyle w:val="Body"/>
        <w:spacing w:after="120" w:line="480" w:lineRule="auto"/>
        <w:ind w:firstLine="720"/>
      </w:pPr>
      <w:r w:rsidRPr="00D92074">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w:t>
      </w:r>
      <w:ins w:id="25" w:author="McKay, Ryan" w:date="2024-07-09T15:02:00Z">
        <w:r w:rsidR="00016FB9">
          <w:t xml:space="preserve">must </w:t>
        </w:r>
      </w:ins>
      <w:r w:rsidR="00CB3195" w:rsidRPr="00D92074">
        <w:t>decide</w:t>
      </w:r>
      <w:del w:id="26" w:author="McKay, Ryan" w:date="2024-07-09T15:02:00Z">
        <w:r w:rsidR="00CB3195" w:rsidRPr="00D92074" w:rsidDel="00016FB9">
          <w:delText>s</w:delText>
        </w:r>
      </w:del>
      <w:r w:rsidR="00CB3195" w:rsidRPr="00D92074">
        <w:t>,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55AFDA24" w14:textId="77777777" w:rsidR="004421F3" w:rsidRDefault="00F57CF9">
      <w:pPr>
        <w:pStyle w:val="Body"/>
        <w:spacing w:after="120" w:line="480" w:lineRule="auto"/>
        <w:ind w:firstLine="720"/>
        <w:rPr>
          <w:ins w:id="27" w:author="McKay, Ryan" w:date="2024-07-09T15:06:00Z"/>
        </w:rPr>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humans </w:t>
      </w:r>
      <w:commentRangeStart w:id="28"/>
      <w:ins w:id="29" w:author="McKay, Ryan" w:date="2024-07-09T15:04:00Z">
        <w:r w:rsidR="00197F37">
          <w:t>often</w:t>
        </w:r>
      </w:ins>
      <w:commentRangeEnd w:id="28"/>
      <w:ins w:id="30" w:author="McKay, Ryan" w:date="2024-07-09T15:05:00Z">
        <w:r w:rsidR="00197F37">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8"/>
        </w:r>
      </w:ins>
      <w:ins w:id="31" w:author="McKay, Ryan" w:date="2024-07-09T15:04:00Z">
        <w:r w:rsidR="00197F37">
          <w:t xml:space="preserve"> </w:t>
        </w:r>
      </w:ins>
      <w:r w:rsidR="00381075" w:rsidRPr="00D92074">
        <w:t xml:space="preserve">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w:t>
      </w:r>
      <w:r w:rsidR="003B2B19" w:rsidRPr="003B2B19">
        <w:lastRenderedPageBreak/>
        <w:t xml:space="preserve">Here, we have adapted the economic task first reported by Costa and Averbeck (2015). In our version, participants attempt to choose high-ranking smart phone prices. </w:t>
      </w:r>
    </w:p>
    <w:p w14:paraId="65C5D4A3" w14:textId="2E643772" w:rsidR="00381075" w:rsidRPr="00D92074" w:rsidRDefault="009C005C">
      <w:pPr>
        <w:pStyle w:val="Body"/>
        <w:spacing w:after="120" w:line="480" w:lineRule="auto"/>
        <w:ind w:firstLine="720"/>
      </w:pPr>
      <w:commentRangeStart w:id="32"/>
      <w:proofErr w:type="gramStart"/>
      <w:r>
        <w:t>However</w:t>
      </w:r>
      <w:commentRangeEnd w:id="32"/>
      <w:proofErr w:type="gramEnd"/>
      <w:r w:rsidR="004421F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2"/>
      </w:r>
      <w:r>
        <w:t>, undersampling bias is by no means universal. For example</w:t>
      </w:r>
      <w:r w:rsidR="00381075" w:rsidRPr="00D92074">
        <w:t xml:space="preserve">, </w:t>
      </w:r>
      <w:r>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 xml:space="preserve">We implemented full information optimal stopping problems in which participants </w:t>
      </w:r>
      <w:commentRangeStart w:id="33"/>
      <w:r w:rsidRPr="00D92074">
        <w:t>attempted to choose the</w:t>
      </w:r>
      <w:r w:rsidRPr="00EF5897">
        <w:t xml:space="preserve"> </w:t>
      </w:r>
      <w:r w:rsidRPr="00D92074">
        <w:t>price of a mobile phone contract that they most preferred</w:t>
      </w:r>
      <w:commentRangeEnd w:id="33"/>
      <w:r w:rsidR="001740C7">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3"/>
      </w:r>
      <w:r w:rsidRPr="00D92074">
        <w:t>. Prices used for</w:t>
      </w:r>
      <w:r w:rsidRPr="00EF5897">
        <w:t xml:space="preserve"> </w:t>
      </w:r>
      <w:r w:rsidRPr="00D92074">
        <w:lastRenderedPageBreak/>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3B359B42"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34"/>
      <w:r w:rsidRPr="00D92074">
        <w:t>OV</w:t>
      </w:r>
      <w:commentRangeEnd w:id="34"/>
      <w:r w:rsidRPr="00EF5897">
        <w:commentReference w:id="34"/>
      </w:r>
      <w:r w:rsidRPr="00D92074">
        <w:t xml:space="preserve">) and other models operate on the subjective value of the prices (SV), derived from the ratings measured during phase 1. In </w:t>
      </w:r>
      <w:commentRangeStart w:id="35"/>
      <w:r w:rsidRPr="00D92074">
        <w:t>phase</w:t>
      </w:r>
      <w:ins w:id="36" w:author="McKay, Ryan" w:date="2024-07-09T15:26:00Z">
        <w:r w:rsidR="00407C72">
          <w:t xml:space="preserve"> </w:t>
        </w:r>
      </w:ins>
      <w:r w:rsidRPr="00D92074">
        <w:t>1</w:t>
      </w:r>
      <w:commentRangeEnd w:id="35"/>
      <w:r w:rsidR="00407C7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5"/>
      </w:r>
      <w:r w:rsidRPr="00D92074">
        <w:t xml:space="preserve">,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617AAEEF"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w:t>
      </w:r>
      <w:del w:id="37" w:author="McKay, Ryan" w:date="2024-07-09T15:28:00Z">
        <w:r w:rsidRPr="00D92074" w:rsidDel="00407C72">
          <w:delText xml:space="preserve">stops </w:delText>
        </w:r>
      </w:del>
      <w:ins w:id="38" w:author="McKay, Ryan" w:date="2024-07-09T15:28:00Z">
        <w:r w:rsidR="00407C72">
          <w:t>terminates</w:t>
        </w:r>
        <w:r w:rsidR="00407C72" w:rsidRPr="00D92074">
          <w:t xml:space="preserve"> </w:t>
        </w:r>
      </w:ins>
      <w:r w:rsidRPr="00D92074">
        <w:t xml:space="preserve">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lastRenderedPageBreak/>
        <w:t xml:space="preserve">Ideal observer optimality model </w:t>
      </w:r>
    </w:p>
    <w:p w14:paraId="12E8AABB" w14:textId="4C54DE27" w:rsidR="00CD408A" w:rsidRPr="0074753B" w:rsidRDefault="006058E8" w:rsidP="0074753B">
      <w:pPr>
        <w:pStyle w:val="Body"/>
        <w:spacing w:after="288" w:line="480" w:lineRule="auto"/>
        <w:ind w:firstLine="720"/>
        <w:rPr>
          <w:rFonts w:cs="Calibri"/>
        </w:rPr>
      </w:pPr>
      <w:r w:rsidRPr="00245C2B">
        <w:rPr>
          <w:rStyle w:val="cf01"/>
          <w:rFonts w:ascii="Calibri" w:hAnsi="Calibri" w:cs="Calibri"/>
          <w:sz w:val="22"/>
          <w:szCs w:val="22"/>
        </w:rPr>
        <w:t xml:space="preserve">To analyse the optimal stopping task, we compared the number of options </w:t>
      </w:r>
      <w:del w:id="39" w:author="McKay, Ryan" w:date="2024-07-09T15:28:00Z">
        <w:r w:rsidRPr="00245C2B" w:rsidDel="00407C72">
          <w:rPr>
            <w:rStyle w:val="cf01"/>
            <w:rFonts w:ascii="Calibri" w:hAnsi="Calibri" w:cs="Calibri"/>
            <w:sz w:val="22"/>
            <w:szCs w:val="22"/>
          </w:rPr>
          <w:delText xml:space="preserve">sampled by </w:delText>
        </w:r>
      </w:del>
      <w:r w:rsidRPr="00245C2B">
        <w:rPr>
          <w:rStyle w:val="cf01"/>
          <w:rFonts w:ascii="Calibri" w:hAnsi="Calibri" w:cs="Calibri"/>
          <w:sz w:val="22"/>
          <w:szCs w:val="22"/>
        </w:rPr>
        <w:t xml:space="preserve">our participants </w:t>
      </w:r>
      <w:ins w:id="40" w:author="McKay, Ryan" w:date="2024-07-09T15:28:00Z">
        <w:r w:rsidR="00407C72">
          <w:rPr>
            <w:rStyle w:val="cf01"/>
            <w:rFonts w:ascii="Calibri" w:hAnsi="Calibri" w:cs="Calibri"/>
            <w:sz w:val="22"/>
            <w:szCs w:val="22"/>
          </w:rPr>
          <w:t xml:space="preserve">sampled </w:t>
        </w:r>
      </w:ins>
      <w:r w:rsidRPr="00245C2B">
        <w:rPr>
          <w:rStyle w:val="cf01"/>
          <w:rFonts w:ascii="Calibri" w:hAnsi="Calibri" w:cs="Calibri"/>
          <w:sz w:val="22"/>
          <w:szCs w:val="22"/>
        </w:rPr>
        <w:t xml:space="preserve">before choosing an option to that of an ideal observer model. The ideal observer model 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w:t>
      </w:r>
      <w:ins w:id="41" w:author="McKay, Ryan" w:date="2024-07-09T15:12:00Z">
        <w:r w:rsidR="0074753B">
          <w:rPr>
            <w:rFonts w:cs="Calibri"/>
          </w:rPr>
          <w:t xml:space="preserve">optimality model for the </w:t>
        </w:r>
      </w:ins>
      <w:r w:rsidRPr="00245C2B">
        <w:rPr>
          <w:rFonts w:cs="Calibri"/>
        </w:rPr>
        <w:t xml:space="preserve">full information problem </w:t>
      </w:r>
      <w:del w:id="42" w:author="McKay, Ryan" w:date="2024-07-09T15:13:00Z">
        <w:r w:rsidRPr="00245C2B" w:rsidDel="0074753B">
          <w:rPr>
            <w:rFonts w:cs="Calibri"/>
          </w:rPr>
          <w:delText xml:space="preserve">optimality model </w:delText>
        </w:r>
      </w:del>
      <w:r w:rsidRPr="00245C2B">
        <w:rPr>
          <w:rFonts w:cs="Calibri"/>
        </w:rPr>
        <w:t xml:space="preserve">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lastRenderedPageBreak/>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 xml:space="preserve">instructions that </w:t>
      </w:r>
      <w:r w:rsidRPr="00D92074">
        <w:rPr>
          <w:rFonts w:cs="Calibri"/>
        </w:rPr>
        <w:lastRenderedPageBreak/>
        <w:t>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62E7B0B5"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 xml:space="preserve">(Pilot full, </w:t>
      </w:r>
      <w:r w:rsidR="00542D73" w:rsidRPr="00D92074">
        <w:lastRenderedPageBreak/>
        <w:t>Study 1 full condition, Study 1 ratings condition, Study 2 and both sequence length conditions of Study 3</w:t>
      </w:r>
      <w:proofErr w:type="gramStart"/>
      <w:r w:rsidR="00542D73" w:rsidRPr="00D92074">
        <w:t>),</w:t>
      </w:r>
      <w:r w:rsidR="00660A65">
        <w:t>,</w:t>
      </w:r>
      <w:proofErr w:type="gramEnd"/>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e used each 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w:t>
      </w:r>
      <w:r w:rsidRPr="00D92074">
        <w:lastRenderedPageBreak/>
        <w:t>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w:t>
      </w:r>
      <w:r w:rsidRPr="00D92074">
        <w:lastRenderedPageBreak/>
        <w:t xml:space="preserve">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w:t>
      </w:r>
      <w:r w:rsidRPr="00D92074">
        <w:lastRenderedPageBreak/>
        <w:t xml:space="preserve">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lastRenderedPageBreak/>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fewer options </w:t>
      </w:r>
      <w:r w:rsidR="00EE7850">
        <w:t xml:space="preserve">than </w:t>
      </w:r>
      <w:r w:rsidRPr="00D92074">
        <w:t xml:space="preserve">the ideal observer model. Therefore, </w:t>
      </w:r>
      <w:proofErr w:type="gramStart"/>
      <w:r w:rsidR="00EE7850">
        <w:t>The</w:t>
      </w:r>
      <w:proofErr w:type="gramEnd"/>
      <w:r w:rsidR="00EE7850">
        <w:t xml:space="preserv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lastRenderedPageBreak/>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43"/>
      <w:commentRangeEnd w:id="43"/>
      <w:r w:rsidRPr="00EF5897">
        <w:commentReference w:id="43"/>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44" w:name="_Hlk155271418"/>
    </w:p>
    <w:bookmarkEnd w:id="44"/>
    <w:p w14:paraId="2FF9C220" w14:textId="77777777" w:rsidR="00CD408A" w:rsidRPr="00EF5897" w:rsidRDefault="00000000">
      <w:pPr>
        <w:pStyle w:val="Body"/>
        <w:spacing w:after="288" w:line="480" w:lineRule="auto"/>
      </w:pPr>
      <w:r w:rsidRPr="00D92074">
        <w:lastRenderedPageBreak/>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t>Procedures</w:t>
      </w:r>
    </w:p>
    <w:p w14:paraId="3F3DC9F0" w14:textId="44679708" w:rsidR="00CD408A" w:rsidRPr="00EF5897" w:rsidRDefault="00000000">
      <w:pPr>
        <w:pStyle w:val="Body"/>
        <w:spacing w:after="288" w:line="480" w:lineRule="auto"/>
        <w:ind w:firstLine="720"/>
      </w:pPr>
      <w:r w:rsidRPr="00D92074">
        <w:lastRenderedPageBreak/>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5"/>
      <w:r w:rsidR="009814E3">
        <w:t>Study 1</w:t>
      </w:r>
      <w:r w:rsidR="009814E3" w:rsidRPr="00D92074">
        <w:t xml:space="preserve"> </w:t>
      </w:r>
      <w:r w:rsidRPr="00D92074">
        <w:t>baseline</w:t>
      </w:r>
      <w:commentRangeEnd w:id="45"/>
      <w:r w:rsidRPr="00EF5897">
        <w:commentReference w:id="45"/>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baseline condition with the exception that participants did not receive the monetary incentivisation </w:t>
      </w:r>
      <w:r w:rsidRPr="00D92074">
        <w:lastRenderedPageBreak/>
        <w:t xml:space="preserve">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w:t>
      </w:r>
      <w:r w:rsidRPr="00D92074">
        <w:lastRenderedPageBreak/>
        <w:t xml:space="preserve">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commentRangeStart w:id="46"/>
      <w:r w:rsidRPr="00EF5897">
        <w:t>.</w:t>
      </w:r>
      <w:commentRangeEnd w:id="46"/>
      <w:r w:rsidRPr="00EF5897">
        <w:commentReference w:id="46"/>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r w:rsidR="00152725">
                                <w:rPr>
                                  <w:lang w:val="en-US"/>
                                </w:rPr>
                                <w:t xml:space="preserve">behaviour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proofErr w:type="gramStart"/>
      <w:r>
        <w:t>choices.</w:t>
      </w:r>
      <w:r w:rsidR="005122F0">
        <w:t>jn</w:t>
      </w:r>
      <w:proofErr w:type="spellEnd"/>
      <w:proofErr w:type="gram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FF25E1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47"/>
      <w:r w:rsidRPr="00D92074">
        <w:t>price</w:t>
      </w:r>
      <w:commentRangeEnd w:id="47"/>
      <w:r w:rsidRPr="00EF5897">
        <w:commentReference w:id="47"/>
      </w:r>
      <w:r w:rsidRPr="00D92074">
        <w:t xml:space="preserv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502FD7">
                                <w:rPr>
                                  <w:lang w:val="en-US"/>
                                </w:rPr>
                                <w:t xml:space="preserve">BP OV </w:t>
                              </w:r>
                              <w:r w:rsidR="00DA600F">
                                <w:rPr>
                                  <w:lang w:val="en-US"/>
                                </w:rPr>
                                <w:t>fits</w:t>
                              </w:r>
                              <w:r w:rsidR="00502FD7">
                                <w:rPr>
                                  <w:lang w:val="en-US"/>
                                </w:rPr>
                                <w:t xml:space="preserve"> behaviour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w:t>
      </w:r>
      <w:commentRangeStart w:id="48"/>
      <w:r w:rsidRPr="00D92074">
        <w:t xml:space="preserve">do </w:t>
      </w:r>
      <w:r w:rsidR="00A729B2">
        <w:t xml:space="preserve">not correspondingly </w:t>
      </w:r>
      <w:r w:rsidRPr="00D92074">
        <w:t>increase</w:t>
      </w:r>
      <w:commentRangeEnd w:id="48"/>
      <w:r w:rsidRPr="00EF5897">
        <w:commentReference w:id="48"/>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commentRangeStart w:id="49"/>
      <w:commentRangeStart w:id="50"/>
      <w:r w:rsidRPr="00D92074">
        <w:t xml:space="preserve">Figure 2 </w:t>
      </w:r>
      <w:commentRangeEnd w:id="49"/>
      <w:r w:rsidRPr="00EF5897">
        <w:commentReference w:id="49"/>
      </w:r>
      <w:commentRangeEnd w:id="50"/>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50"/>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was </w:t>
      </w:r>
      <w:r w:rsidR="00021C71">
        <w:rPr>
          <w:rFonts w:ascii="Calibri" w:hAnsi="Calibri" w:cs="Calibri"/>
          <w:sz w:val="22"/>
          <w:szCs w:val="22"/>
        </w:rPr>
        <w:t>eliminated</w:t>
      </w:r>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the full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generally prefer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mean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r w:rsidR="0051004B">
        <w:rPr>
          <w:rFonts w:ascii="Calibri" w:hAnsi="Calibri" w:cs="Calibri"/>
          <w:sz w:val="22"/>
          <w:szCs w:val="22"/>
        </w:rPr>
        <w:t>some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“satisfice</w:t>
      </w:r>
      <w:r w:rsidR="007B65AF">
        <w:rPr>
          <w:rFonts w:ascii="Calibri" w:hAnsi="Calibri" w:cs="Calibri"/>
          <w:sz w:val="22"/>
          <w:szCs w:val="22"/>
        </w:rPr>
        <w:t>s</w:t>
      </w:r>
      <w:r w:rsidR="00726F24">
        <w:rPr>
          <w:rFonts w:ascii="Calibri" w:hAnsi="Calibri" w:cs="Calibri"/>
          <w:sz w:val="22"/>
          <w:szCs w:val="22"/>
        </w:rPr>
        <w:t xml:space="preserve">”; that is, perform at near-optimal levels. </w:t>
      </w:r>
    </w:p>
    <w:p w14:paraId="1CFCD3E2" w14:textId="1132F942"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w:t>
      </w:r>
      <w:ins w:id="51" w:author="McKay, Ryan" w:date="2024-07-09T15:09:00Z">
        <w:r w:rsidR="004F402B">
          <w:rPr>
            <w:rFonts w:ascii="Calibri" w:hAnsi="Calibri" w:cs="Calibri"/>
            <w:sz w:val="22"/>
            <w:szCs w:val="22"/>
          </w:rPr>
          <w:t>,</w:t>
        </w:r>
      </w:ins>
      <w:r w:rsidR="007F3F04">
        <w:rPr>
          <w:rFonts w:ascii="Calibri" w:hAnsi="Calibri" w:cs="Calibri"/>
          <w:sz w:val="22"/>
          <w:szCs w:val="22"/>
        </w:rPr>
        <w:t xml:space="preserve"> </w:t>
      </w:r>
      <w:ins w:id="52" w:author="McKay, Ryan" w:date="2024-07-09T15:09:00Z">
        <w:r w:rsidR="004F402B">
          <w:rPr>
            <w:rFonts w:ascii="Calibri" w:hAnsi="Calibri" w:cs="Calibri"/>
            <w:sz w:val="22"/>
            <w:szCs w:val="22"/>
          </w:rPr>
          <w:t>in</w:t>
        </w:r>
      </w:ins>
      <w:del w:id="53" w:author="McKay, Ryan" w:date="2024-07-09T15:09:00Z">
        <w:r w:rsidR="007F3F04" w:rsidDel="004F402B">
          <w:rPr>
            <w:rFonts w:ascii="Calibri" w:hAnsi="Calibri" w:cs="Calibri"/>
            <w:sz w:val="22"/>
            <w:szCs w:val="22"/>
          </w:rPr>
          <w:delText>by</w:delText>
        </w:r>
      </w:del>
      <w:r w:rsidR="007F3F04">
        <w:rPr>
          <w:rFonts w:ascii="Calibri" w:hAnsi="Calibri" w:cs="Calibri"/>
          <w:sz w:val="22"/>
          <w:szCs w:val="22"/>
        </w:rPr>
        <w:t xml:space="preserve"> contrast to </w:t>
      </w:r>
      <w:ins w:id="54" w:author="McKay, Ryan" w:date="2024-07-09T15:09:00Z">
        <w:r w:rsidR="004F402B">
          <w:rPr>
            <w:rFonts w:ascii="Calibri" w:hAnsi="Calibri" w:cs="Calibri"/>
            <w:sz w:val="22"/>
            <w:szCs w:val="22"/>
          </w:rPr>
          <w:t xml:space="preserve">the CS and BP </w:t>
        </w:r>
      </w:ins>
      <w:del w:id="55" w:author="McKay, Ryan" w:date="2024-07-09T15:09:00Z">
        <w:r w:rsidR="007F3F04" w:rsidDel="004F402B">
          <w:rPr>
            <w:rFonts w:ascii="Calibri" w:hAnsi="Calibri" w:cs="Calibri"/>
            <w:sz w:val="22"/>
            <w:szCs w:val="22"/>
          </w:rPr>
          <w:delText xml:space="preserve">either of the </w:delText>
        </w:r>
      </w:del>
      <w:r w:rsidR="007F3F04">
        <w:rPr>
          <w:rFonts w:ascii="Calibri" w:hAnsi="Calibri" w:cs="Calibri"/>
          <w:sz w:val="22"/>
          <w:szCs w:val="22"/>
        </w:rPr>
        <w:t xml:space="preserve">models </w:t>
      </w:r>
      <w:ins w:id="56" w:author="McKay, Ryan" w:date="2024-07-09T15:09:00Z">
        <w:r w:rsidR="004F402B">
          <w:rPr>
            <w:rFonts w:ascii="Calibri" w:hAnsi="Calibri" w:cs="Calibri"/>
            <w:sz w:val="22"/>
            <w:szCs w:val="22"/>
          </w:rPr>
          <w:t xml:space="preserve">which are </w:t>
        </w:r>
      </w:ins>
      <w:r w:rsidR="007F3F04">
        <w:rPr>
          <w:rFonts w:ascii="Calibri" w:hAnsi="Calibri" w:cs="Calibri"/>
          <w:sz w:val="22"/>
          <w:szCs w:val="22"/>
        </w:rPr>
        <w:t>based on the full information problem solution</w:t>
      </w:r>
      <w:del w:id="57" w:author="McKay, Ryan" w:date="2024-07-09T15:09:00Z">
        <w:r w:rsidR="007F3F04" w:rsidDel="004F402B">
          <w:rPr>
            <w:rFonts w:ascii="Calibri" w:hAnsi="Calibri" w:cs="Calibri"/>
            <w:sz w:val="22"/>
            <w:szCs w:val="22"/>
          </w:rPr>
          <w:delText xml:space="preserve"> (CS and BP)</w:delText>
        </w:r>
      </w:del>
      <w:r w:rsidR="007F3F04">
        <w:rPr>
          <w:rFonts w:ascii="Calibri" w:hAnsi="Calibri" w:cs="Calibri"/>
          <w:sz w:val="22"/>
          <w:szCs w:val="22"/>
        </w:rPr>
        <w:t xml:space="preserve">.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lastRenderedPageBreak/>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might persist, regardless of how participants are exposed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2A1AE304"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r>
      <w:del w:id="58" w:author="McKay, Ryan" w:date="2024-07-09T15:11:00Z">
        <w:r w:rsidRPr="00EB1299" w:rsidDel="006D270B">
          <w:rPr>
            <w:rFonts w:ascii="Calibri" w:hAnsi="Calibri" w:cs="Calibri"/>
            <w:sz w:val="22"/>
            <w:szCs w:val="22"/>
          </w:rPr>
          <w:delText xml:space="preserve">Our model comparison is the </w:delText>
        </w:r>
        <w:r w:rsidR="00F44DFB" w:rsidRPr="00EB1299" w:rsidDel="006D270B">
          <w:rPr>
            <w:rFonts w:ascii="Calibri" w:hAnsi="Calibri" w:cs="Calibri"/>
            <w:sz w:val="22"/>
            <w:szCs w:val="22"/>
          </w:rPr>
          <w:delText>first</w:delText>
        </w:r>
        <w:r w:rsidR="005D317F" w:rsidDel="006D270B">
          <w:rPr>
            <w:rFonts w:ascii="Calibri" w:hAnsi="Calibri" w:cs="Calibri"/>
            <w:sz w:val="22"/>
            <w:szCs w:val="22"/>
          </w:rPr>
          <w:delText xml:space="preserve"> </w:delText>
        </w:r>
        <w:r w:rsidR="00F44DFB" w:rsidRPr="00EB1299" w:rsidDel="006D270B">
          <w:rPr>
            <w:rFonts w:ascii="Calibri" w:hAnsi="Calibri" w:cs="Calibri"/>
            <w:sz w:val="22"/>
            <w:szCs w:val="22"/>
          </w:rPr>
          <w:delText>time</w:delText>
        </w:r>
      </w:del>
      <w:ins w:id="59" w:author="McKay, Ryan" w:date="2024-07-09T15:11:00Z">
        <w:r w:rsidR="006D270B">
          <w:rPr>
            <w:rFonts w:ascii="Calibri" w:hAnsi="Calibri" w:cs="Calibri"/>
            <w:sz w:val="22"/>
            <w:szCs w:val="22"/>
          </w:rPr>
          <w:t>This is the first comprehensive comparison of</w:t>
        </w:r>
      </w:ins>
      <w:r w:rsidRPr="00EB1299">
        <w:rPr>
          <w:rFonts w:ascii="Calibri" w:hAnsi="Calibri" w:cs="Calibri"/>
          <w:sz w:val="22"/>
          <w:szCs w:val="22"/>
        </w:rPr>
        <w:t xml:space="preserve"> theoretical models that specify the computations humans use to solve full information problems</w:t>
      </w:r>
      <w:del w:id="60" w:author="McKay, Ryan" w:date="2024-07-09T15:11:00Z">
        <w:r w:rsidRPr="00EB1299" w:rsidDel="006D270B">
          <w:rPr>
            <w:rFonts w:ascii="Calibri" w:hAnsi="Calibri" w:cs="Calibri"/>
            <w:sz w:val="22"/>
            <w:szCs w:val="22"/>
          </w:rPr>
          <w:delText xml:space="preserve"> have been compared so comprehensively</w:delText>
        </w:r>
      </w:del>
      <w:r w:rsidRPr="00EB1299">
        <w:rPr>
          <w:rFonts w:ascii="Calibri" w:hAnsi="Calibri" w:cs="Calibri"/>
          <w:sz w:val="22"/>
          <w:szCs w:val="22"/>
        </w:rPr>
        <w:t xml:space="preserve">.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w:t>
      </w:r>
      <w:ins w:id="61" w:author="McKay, Ryan" w:date="2024-07-09T15:14:00Z">
        <w:r w:rsidR="00F005A7">
          <w:rPr>
            <w:rFonts w:ascii="Calibri" w:hAnsi="Calibri" w:cs="Calibri"/>
            <w:sz w:val="22"/>
            <w:szCs w:val="22"/>
          </w:rPr>
          <w:t>-</w:t>
        </w:r>
      </w:ins>
      <w:del w:id="62" w:author="McKay, Ryan" w:date="2024-07-09T15:14:00Z">
        <w:r w:rsidRPr="00EB1299" w:rsidDel="00F005A7">
          <w:rPr>
            <w:rFonts w:ascii="Calibri" w:hAnsi="Calibri" w:cs="Calibri"/>
            <w:sz w:val="22"/>
            <w:szCs w:val="22"/>
          </w:rPr>
          <w:delText xml:space="preserve"> </w:delText>
        </w:r>
      </w:del>
      <w:r w:rsidRPr="00EB1299">
        <w:rPr>
          <w:rFonts w:ascii="Calibri" w:hAnsi="Calibri" w:cs="Calibri"/>
          <w:sz w:val="22"/>
          <w:szCs w:val="22"/>
        </w:rPr>
        <w:t>to</w:t>
      </w:r>
      <w:ins w:id="63" w:author="McKay, Ryan" w:date="2024-07-09T15:14:00Z">
        <w:r w:rsidR="00F005A7">
          <w:rPr>
            <w:rFonts w:ascii="Calibri" w:hAnsi="Calibri" w:cs="Calibri"/>
            <w:sz w:val="22"/>
            <w:szCs w:val="22"/>
          </w:rPr>
          <w:t>-</w:t>
        </w:r>
      </w:ins>
      <w:del w:id="64" w:author="McKay, Ryan" w:date="2024-07-09T15:14:00Z">
        <w:r w:rsidRPr="00EB1299" w:rsidDel="00F005A7">
          <w:rPr>
            <w:rFonts w:ascii="Calibri" w:hAnsi="Calibri" w:cs="Calibri"/>
            <w:sz w:val="22"/>
            <w:szCs w:val="22"/>
          </w:rPr>
          <w:delText xml:space="preserve"> </w:delText>
        </w:r>
      </w:del>
      <w:r w:rsidRPr="00EB1299">
        <w:rPr>
          <w:rFonts w:ascii="Calibri" w:hAnsi="Calibri" w:cs="Calibri"/>
          <w:sz w:val="22"/>
          <w:szCs w:val="22"/>
        </w:rPr>
        <w:t>sample model that we consider here and fitted that model to participants’ sampling choice</w:t>
      </w:r>
      <w:ins w:id="65" w:author="McKay, Ryan" w:date="2024-07-09T15:14:00Z">
        <w:r w:rsidR="00F005A7">
          <w:rPr>
            <w:rFonts w:ascii="Calibri" w:hAnsi="Calibri" w:cs="Calibri"/>
            <w:sz w:val="22"/>
            <w:szCs w:val="22"/>
          </w:rPr>
          <w:t>s</w:t>
        </w:r>
      </w:ins>
      <w:r w:rsidRPr="00EB1299">
        <w:rPr>
          <w:rFonts w:ascii="Calibri" w:hAnsi="Calibri" w:cs="Calibri"/>
          <w:sz w:val="22"/>
          <w:szCs w:val="22"/>
        </w:rPr>
        <w:t xml:space="preserve"> </w:t>
      </w:r>
      <w:ins w:id="66" w:author="McKay, Ryan" w:date="2024-07-09T15:15:00Z">
        <w:r w:rsidR="00F005A7">
          <w:rPr>
            <w:rFonts w:ascii="Calibri" w:hAnsi="Calibri" w:cs="Calibri"/>
            <w:sz w:val="22"/>
            <w:szCs w:val="22"/>
          </w:rPr>
          <w:t>in</w:t>
        </w:r>
      </w:ins>
      <w:del w:id="67" w:author="McKay, Ryan" w:date="2024-07-09T15:15:00Z">
        <w:r w:rsidRPr="00EB1299" w:rsidDel="00F005A7">
          <w:rPr>
            <w:rFonts w:ascii="Calibri" w:hAnsi="Calibri" w:cs="Calibri"/>
            <w:sz w:val="22"/>
            <w:szCs w:val="22"/>
          </w:rPr>
          <w:delText>on</w:delText>
        </w:r>
      </w:del>
      <w:r w:rsidRPr="00EB1299">
        <w:rPr>
          <w:rFonts w:ascii="Calibri" w:hAnsi="Calibri" w:cs="Calibri"/>
          <w:sz w:val="22"/>
          <w:szCs w:val="22"/>
        </w:rPr>
        <w:t xml:space="preserve">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w:t>
      </w:r>
      <w:del w:id="68" w:author="McKay, Ryan" w:date="2024-07-09T15:14:00Z">
        <w:r w:rsidRPr="00EB1299" w:rsidDel="00F005A7">
          <w:rPr>
            <w:rFonts w:ascii="Calibri" w:hAnsi="Calibri" w:cs="Calibri"/>
            <w:sz w:val="22"/>
            <w:szCs w:val="22"/>
          </w:rPr>
          <w:delText>that study</w:delText>
        </w:r>
      </w:del>
      <w:ins w:id="69" w:author="McKay, Ryan" w:date="2024-07-09T15:14:00Z">
        <w:r w:rsidR="00F005A7">
          <w:rPr>
            <w:rFonts w:ascii="Calibri" w:hAnsi="Calibri" w:cs="Calibri"/>
            <w:sz w:val="22"/>
            <w:szCs w:val="22"/>
          </w:rPr>
          <w:t>they</w:t>
        </w:r>
      </w:ins>
      <w:r w:rsidRPr="00EB1299">
        <w:rPr>
          <w:rFonts w:ascii="Calibri" w:hAnsi="Calibri" w:cs="Calibri"/>
          <w:sz w:val="22"/>
          <w:szCs w:val="22"/>
        </w:rPr>
        <w:t xml:space="preserve"> did not perform a model comparison with alternative models. Moreover, our current study </w:t>
      </w:r>
      <w:del w:id="70" w:author="McKay, Ryan" w:date="2024-07-09T15:16:00Z">
        <w:r w:rsidRPr="00EB1299" w:rsidDel="00F005A7">
          <w:rPr>
            <w:rFonts w:ascii="Calibri" w:hAnsi="Calibri" w:cs="Calibri"/>
            <w:sz w:val="22"/>
            <w:szCs w:val="22"/>
          </w:rPr>
          <w:delText xml:space="preserve">for the first time </w:delText>
        </w:r>
      </w:del>
      <w:r w:rsidRPr="00EB1299">
        <w:rPr>
          <w:rFonts w:ascii="Calibri" w:hAnsi="Calibri" w:cs="Calibri"/>
          <w:sz w:val="22"/>
          <w:szCs w:val="22"/>
        </w:rPr>
        <w:t xml:space="preserve">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del w:id="71" w:author="McKay, Ryan" w:date="2024-07-09T15:15:00Z">
        <w:r w:rsidR="003A4F28" w:rsidRPr="00EB1299" w:rsidDel="00F005A7">
          <w:rPr>
            <w:rFonts w:ascii="Calibri" w:hAnsi="Calibri" w:cs="Calibri"/>
            <w:sz w:val="22"/>
            <w:szCs w:val="22"/>
          </w:rPr>
          <w:delText>a few</w:delText>
        </w:r>
        <w:r w:rsidRPr="00EB1299" w:rsidDel="00F005A7">
          <w:rPr>
            <w:rFonts w:ascii="Calibri" w:hAnsi="Calibri" w:cs="Calibri"/>
            <w:sz w:val="22"/>
            <w:szCs w:val="22"/>
          </w:rPr>
          <w:delText xml:space="preserve"> </w:delText>
        </w:r>
      </w:del>
      <w:r w:rsidRPr="00EB1299">
        <w:rPr>
          <w:rFonts w:ascii="Calibri" w:hAnsi="Calibri" w:cs="Calibri"/>
          <w:sz w:val="22"/>
          <w:szCs w:val="22"/>
        </w:rPr>
        <w:t xml:space="preserve">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w:t>
      </w:r>
      <w:r w:rsidRPr="00EB1299">
        <w:rPr>
          <w:rFonts w:ascii="Calibri" w:hAnsi="Calibri" w:cs="Calibri"/>
          <w:sz w:val="22"/>
          <w:szCs w:val="22"/>
        </w:rPr>
        <w:lastRenderedPageBreak/>
        <w:t xml:space="preserve">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w:t>
      </w:r>
      <w:ins w:id="72" w:author="McKay, Ryan" w:date="2024-07-09T15:17:00Z">
        <w:r w:rsidR="00F005A7">
          <w:rPr>
            <w:rFonts w:ascii="Calibri" w:hAnsi="Calibri" w:cs="Calibri"/>
            <w:sz w:val="22"/>
            <w:szCs w:val="22"/>
          </w:rPr>
          <w:t xml:space="preserve"> does</w:t>
        </w:r>
      </w:ins>
      <w:r w:rsidRPr="00EB1299">
        <w:rPr>
          <w:rFonts w:ascii="Calibri" w:hAnsi="Calibri" w:cs="Calibri"/>
          <w:sz w:val="22"/>
          <w:szCs w:val="22"/>
        </w:rPr>
        <w:t xml:space="preserve">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In summary, we show that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0C0E8029"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lastRenderedPageBreak/>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w:t>
      </w:r>
      <w:r w:rsidRPr="00D92074">
        <w:lastRenderedPageBreak/>
        <w:t xml:space="preserve">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each shown as an individual scatter point. The grey diagonal indicates when configured and estimated parameters would be exactly equal. The coloured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cKay, Ryan" w:date="2024-07-09T14:53:00Z" w:initials="MR">
    <w:p w14:paraId="24D15961" w14:textId="77777777" w:rsidR="00F005A7" w:rsidRDefault="00061AC2" w:rsidP="00F005A7">
      <w:r>
        <w:rPr>
          <w:rStyle w:val="CommentReference"/>
        </w:rPr>
        <w:annotationRef/>
      </w:r>
      <w:r w:rsidR="00F005A7">
        <w:rPr>
          <w:sz w:val="20"/>
          <w:szCs w:val="20"/>
        </w:rPr>
        <w:t xml:space="preserve">I’m a bit confused by the claim here. You say that bias depends on sequence length and payoff scheme (features of the task rather than the participants), but below you say it arises from a biased prior in the participants. Are these statements contradictory? I presume that while task features affect how the bias is </w:t>
      </w:r>
      <w:r w:rsidR="00F005A7">
        <w:rPr>
          <w:i/>
          <w:iCs/>
          <w:sz w:val="20"/>
          <w:szCs w:val="20"/>
        </w:rPr>
        <w:t>expressed</w:t>
      </w:r>
      <w:r w:rsidR="00F005A7">
        <w:rPr>
          <w:sz w:val="20"/>
          <w:szCs w:val="20"/>
        </w:rPr>
        <w:t>, the root cause is in the participants. Assuming that’s right, how about rephrasing as follows?</w:t>
      </w:r>
    </w:p>
    <w:p w14:paraId="0E5EA8DF" w14:textId="77777777" w:rsidR="00F005A7" w:rsidRDefault="00F005A7" w:rsidP="00F005A7"/>
    <w:p w14:paraId="2EB17595" w14:textId="77777777" w:rsidR="00F005A7" w:rsidRDefault="00F005A7" w:rsidP="00F005A7">
      <w:r>
        <w:rPr>
          <w:sz w:val="20"/>
          <w:szCs w:val="20"/>
        </w:rPr>
        <w:t>“We show that the extent to which participants’ sampling rates deviate from an optimality model (their bias) is influenced by task features such as sequence length and payoff scheme. However, our comparison of several computational models indicates that the primary cause of this bias is participants’ inaccurate expectations about future options (i.e., a mis-specified prior distribution).”</w:t>
      </w:r>
    </w:p>
  </w:comment>
  <w:comment w:id="1" w:author="McKay, Ryan" w:date="2024-07-09T14:52:00Z" w:initials="MR">
    <w:p w14:paraId="37BEC9A3" w14:textId="552FE0C5" w:rsidR="00061AC2" w:rsidRDefault="00061AC2" w:rsidP="00061AC2">
      <w:r>
        <w:rPr>
          <w:rStyle w:val="CommentReference"/>
        </w:rPr>
        <w:annotationRef/>
      </w:r>
      <w:r>
        <w:rPr>
          <w:color w:val="000000"/>
          <w:sz w:val="20"/>
          <w:szCs w:val="20"/>
        </w:rPr>
        <w:t>Above you use present tense.</w:t>
      </w:r>
    </w:p>
  </w:comment>
  <w:comment w:id="7" w:author="McKay, Ryan" w:date="2024-07-09T14:54:00Z" w:initials="MR">
    <w:p w14:paraId="7E084C5D" w14:textId="77777777" w:rsidR="00061AC2" w:rsidRDefault="00061AC2" w:rsidP="00061AC2">
      <w:r>
        <w:rPr>
          <w:rStyle w:val="CommentReference"/>
        </w:rPr>
        <w:annotationRef/>
      </w:r>
      <w:r>
        <w:rPr>
          <w:color w:val="000000"/>
          <w:sz w:val="20"/>
          <w:szCs w:val="20"/>
        </w:rPr>
        <w:t>I’m not sure what it means to “propose a new theoretical viewpoint for the solution”. Can we be clearer?</w:t>
      </w:r>
    </w:p>
  </w:comment>
  <w:comment w:id="8" w:author="McKay, Ryan" w:date="2023-12-01T06:15:00Z" w:initials="MR">
    <w:p w14:paraId="18004D75" w14:textId="76D3C20E"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9" w:author="McKay, Ryan" w:date="2024-07-09T14:59:00Z" w:initials="MR">
    <w:p w14:paraId="27717C65" w14:textId="77777777" w:rsidR="00D60D11" w:rsidRDefault="00D60D11" w:rsidP="00D60D11">
      <w:r>
        <w:rPr>
          <w:rStyle w:val="CommentReference"/>
        </w:rPr>
        <w:annotationRef/>
      </w:r>
      <w:r>
        <w:rPr>
          <w:color w:val="000000"/>
          <w:sz w:val="20"/>
          <w:szCs w:val="20"/>
        </w:rPr>
        <w:t>You give examples immediately below so I’ve cut the example here.</w:t>
      </w:r>
    </w:p>
  </w:comment>
  <w:comment w:id="28" w:author="McKay, Ryan" w:date="2024-07-09T15:05:00Z" w:initials="MR">
    <w:p w14:paraId="25B4B020" w14:textId="77777777" w:rsidR="004421F3" w:rsidRDefault="00197F37" w:rsidP="004421F3">
      <w:r>
        <w:rPr>
          <w:rStyle w:val="CommentReference"/>
        </w:rPr>
        <w:annotationRef/>
      </w:r>
      <w:r w:rsidR="004421F3">
        <w:rPr>
          <w:sz w:val="20"/>
          <w:szCs w:val="20"/>
        </w:rPr>
        <w:t>The word “often” seems important here, as the sentence otherwise contradicts many of our own studies.</w:t>
      </w:r>
    </w:p>
  </w:comment>
  <w:comment w:id="32" w:author="McKay, Ryan" w:date="2024-07-09T15:06:00Z" w:initials="MR">
    <w:p w14:paraId="2145E094" w14:textId="77777777" w:rsidR="004421F3" w:rsidRDefault="004421F3" w:rsidP="004421F3">
      <w:r>
        <w:rPr>
          <w:rStyle w:val="CommentReference"/>
        </w:rPr>
        <w:annotationRef/>
      </w:r>
      <w:r>
        <w:rPr>
          <w:color w:val="000000"/>
          <w:sz w:val="20"/>
          <w:szCs w:val="20"/>
        </w:rPr>
        <w:t>I’d start a new para here.</w:t>
      </w:r>
    </w:p>
  </w:comment>
  <w:comment w:id="33" w:author="McKay, Ryan" w:date="2024-07-09T15:25:00Z" w:initials="MR">
    <w:p w14:paraId="76D391B9" w14:textId="77777777" w:rsidR="001740C7" w:rsidRDefault="001740C7" w:rsidP="001740C7">
      <w:r>
        <w:rPr>
          <w:rStyle w:val="CommentReference"/>
        </w:rPr>
        <w:annotationRef/>
      </w:r>
      <w:r>
        <w:rPr>
          <w:color w:val="000000"/>
          <w:sz w:val="20"/>
          <w:szCs w:val="20"/>
        </w:rPr>
        <w:t>Can we simplify to “attempted to choose a competitive mobile phone contract”?</w:t>
      </w:r>
    </w:p>
  </w:comment>
  <w:comment w:id="34" w:author="Sahira van de Wouw" w:date="2023-11-27T19:11:00Z" w:initials="">
    <w:p w14:paraId="11120017" w14:textId="57A628A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35" w:author="McKay, Ryan" w:date="2024-07-09T15:27:00Z" w:initials="MR">
    <w:p w14:paraId="1BD53D30" w14:textId="77777777" w:rsidR="00407C72" w:rsidRDefault="00407C72" w:rsidP="00407C72">
      <w:r>
        <w:rPr>
          <w:rStyle w:val="CommentReference"/>
        </w:rPr>
        <w:annotationRef/>
      </w:r>
      <w:r>
        <w:rPr>
          <w:color w:val="000000"/>
          <w:sz w:val="20"/>
          <w:szCs w:val="20"/>
        </w:rPr>
        <w:t>Below you capitalise “Phase 1”. Good to be consistent.</w:t>
      </w:r>
    </w:p>
  </w:comment>
  <w:comment w:id="43" w:author="Sahira van de Wouw" w:date="2023-11-27T20:12:00Z" w:initials="">
    <w:p w14:paraId="442F0440" w14:textId="07574432"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5"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46"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47"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48"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49"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50"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EB17595" w15:done="0"/>
  <w15:commentEx w15:paraId="37BEC9A3" w15:done="0"/>
  <w15:commentEx w15:paraId="7E084C5D" w15:done="0"/>
  <w15:commentEx w15:paraId="18004D75" w15:done="1"/>
  <w15:commentEx w15:paraId="27717C65" w15:done="0"/>
  <w15:commentEx w15:paraId="25B4B020" w15:done="0"/>
  <w15:commentEx w15:paraId="2145E094" w15:done="0"/>
  <w15:commentEx w15:paraId="76D391B9" w15:done="0"/>
  <w15:commentEx w15:paraId="11120018" w15:done="1"/>
  <w15:commentEx w15:paraId="1BD53D30" w15:done="0"/>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DC401A" w16cex:dateUtc="2024-07-09T13:53:00Z"/>
  <w16cex:commentExtensible w16cex:durableId="4BAD7D2F" w16cex:dateUtc="2024-07-09T13:52:00Z"/>
  <w16cex:commentExtensible w16cex:durableId="4BE25DC2" w16cex:dateUtc="2024-07-09T13:54:00Z"/>
  <w16cex:commentExtensible w16cex:durableId="3A633DAC" w16cex:dateUtc="2023-12-01T06:15:00Z"/>
  <w16cex:commentExtensible w16cex:durableId="3ACA08B3" w16cex:dateUtc="2024-07-09T13:59:00Z"/>
  <w16cex:commentExtensible w16cex:durableId="637B9F19" w16cex:dateUtc="2024-07-09T14:05:00Z"/>
  <w16cex:commentExtensible w16cex:durableId="6AF015E1" w16cex:dateUtc="2024-07-09T14:06:00Z"/>
  <w16cex:commentExtensible w16cex:durableId="04CC4D02" w16cex:dateUtc="2024-07-09T14:25:00Z"/>
  <w16cex:commentExtensible w16cex:durableId="202DEF52" w16cex:dateUtc="2024-07-09T14:27: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EB17595" w16cid:durableId="1DDC401A"/>
  <w16cid:commentId w16cid:paraId="37BEC9A3" w16cid:durableId="4BAD7D2F"/>
  <w16cid:commentId w16cid:paraId="7E084C5D" w16cid:durableId="4BE25DC2"/>
  <w16cid:commentId w16cid:paraId="18004D75" w16cid:durableId="3A633DAC"/>
  <w16cid:commentId w16cid:paraId="27717C65" w16cid:durableId="3ACA08B3"/>
  <w16cid:commentId w16cid:paraId="25B4B020" w16cid:durableId="637B9F19"/>
  <w16cid:commentId w16cid:paraId="2145E094" w16cid:durableId="6AF015E1"/>
  <w16cid:commentId w16cid:paraId="76D391B9" w16cid:durableId="04CC4D02"/>
  <w16cid:commentId w16cid:paraId="11120018" w16cid:durableId="094C16A0"/>
  <w16cid:commentId w16cid:paraId="1BD53D30" w16cid:durableId="202DEF52"/>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85C7FC" w14:textId="77777777" w:rsidR="00E826BE" w:rsidRDefault="00E826BE">
      <w:r>
        <w:separator/>
      </w:r>
    </w:p>
  </w:endnote>
  <w:endnote w:type="continuationSeparator" w:id="0">
    <w:p w14:paraId="6311C309" w14:textId="77777777" w:rsidR="00E826BE" w:rsidRDefault="00E826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B78BA0" w14:textId="77777777" w:rsidR="00E826BE" w:rsidRDefault="00E826BE">
      <w:r>
        <w:separator/>
      </w:r>
    </w:p>
  </w:footnote>
  <w:footnote w:type="continuationSeparator" w:id="0">
    <w:p w14:paraId="5E0C838B" w14:textId="77777777" w:rsidR="00E826BE" w:rsidRDefault="00E826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92501"/>
    <w:rsid w:val="00294163"/>
    <w:rsid w:val="00294B1E"/>
    <w:rsid w:val="002A28F8"/>
    <w:rsid w:val="002A2B0D"/>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402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2662"/>
    <w:rsid w:val="00685F0F"/>
    <w:rsid w:val="006870A9"/>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32A9"/>
    <w:rsid w:val="00703751"/>
    <w:rsid w:val="00705D9D"/>
    <w:rsid w:val="007117BC"/>
    <w:rsid w:val="00712093"/>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2690"/>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7548C"/>
    <w:rsid w:val="00C763BB"/>
    <w:rsid w:val="00C85B81"/>
    <w:rsid w:val="00C9356F"/>
    <w:rsid w:val="00C95D67"/>
    <w:rsid w:val="00CA5D90"/>
    <w:rsid w:val="00CA6356"/>
    <w:rsid w:val="00CB3195"/>
    <w:rsid w:val="00CB3540"/>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26BE"/>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5.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13.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8.tiff"/><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2.tif"/><Relationship Id="rId19" Type="http://schemas.openxmlformats.org/officeDocument/2006/relationships/image" Target="media/image4.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16.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ntTable" Target="fontTab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3.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11.tiff"/><Relationship Id="rId67" Type="http://schemas.openxmlformats.org/officeDocument/2006/relationships/image" Target="media/image15.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2.tif"/><Relationship Id="rId23" Type="http://schemas.openxmlformats.org/officeDocument/2006/relationships/image" Target="media/image6.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0.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14.tiff"/><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9.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55</Pages>
  <Words>11264</Words>
  <Characters>64210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cp:revision>
  <dcterms:created xsi:type="dcterms:W3CDTF">2024-07-10T08:57:00Z</dcterms:created>
  <dcterms:modified xsi:type="dcterms:W3CDTF">2024-07-10T08:57:00Z</dcterms:modified>
</cp:coreProperties>
</file>