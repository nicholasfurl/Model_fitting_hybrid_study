
<file path=[Content_Types].xml><?xml version="1.0" encoding="utf-8"?>
<Types xmlns="http://schemas.openxmlformats.org/package/2006/content-types">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95BB8" w14:textId="77777777" w:rsidR="00CD408A" w:rsidRDefault="00CD408A">
      <w:pPr>
        <w:pStyle w:val="Body"/>
        <w:spacing w:after="120" w:line="480" w:lineRule="auto"/>
      </w:pPr>
    </w:p>
    <w:p w14:paraId="14906608" w14:textId="77777777" w:rsidR="00CD408A" w:rsidRDefault="00CD408A">
      <w:pPr>
        <w:pStyle w:val="Body"/>
        <w:spacing w:after="120" w:line="480" w:lineRule="auto"/>
      </w:pPr>
    </w:p>
    <w:p w14:paraId="02A6FFA0" w14:textId="77777777" w:rsidR="00CD408A" w:rsidRDefault="00CD408A">
      <w:pPr>
        <w:pStyle w:val="Body"/>
        <w:spacing w:after="120" w:line="480" w:lineRule="auto"/>
      </w:pPr>
    </w:p>
    <w:p w14:paraId="5BA951E0" w14:textId="77777777" w:rsidR="00CD408A" w:rsidRDefault="00CD408A">
      <w:pPr>
        <w:pStyle w:val="Body"/>
        <w:spacing w:after="120" w:line="480" w:lineRule="auto"/>
      </w:pPr>
    </w:p>
    <w:p w14:paraId="09B6D36D" w14:textId="77777777" w:rsidR="00CD408A" w:rsidRDefault="00000000">
      <w:pPr>
        <w:pStyle w:val="Body"/>
        <w:spacing w:after="120" w:line="480" w:lineRule="auto"/>
      </w:pPr>
      <w:r>
        <w:rPr>
          <w:lang w:val="en-US"/>
        </w:rPr>
        <w:t xml:space="preserve">Perceived cost of sampling new options predicts decision biases in economic </w:t>
      </w:r>
      <w:proofErr w:type="gramStart"/>
      <w:r>
        <w:rPr>
          <w:lang w:val="en-US"/>
        </w:rPr>
        <w:t>contexts</w:t>
      </w:r>
      <w:proofErr w:type="gramEnd"/>
    </w:p>
    <w:p w14:paraId="45D9A6EF" w14:textId="77777777" w:rsidR="00CD408A" w:rsidRDefault="00CD408A">
      <w:pPr>
        <w:pStyle w:val="Body"/>
        <w:spacing w:after="120" w:line="480" w:lineRule="auto"/>
      </w:pPr>
    </w:p>
    <w:p w14:paraId="49E5EA5A" w14:textId="77777777" w:rsidR="00CD408A" w:rsidRDefault="00000000">
      <w:pPr>
        <w:pStyle w:val="Body"/>
        <w:spacing w:after="120" w:line="480" w:lineRule="auto"/>
      </w:pPr>
      <w:r>
        <w:rPr>
          <w:lang w:val="nl-NL"/>
        </w:rPr>
        <w:t>Didrika S. van de Wouw, Ryan T. McKay, Nicholas Furl</w:t>
      </w:r>
    </w:p>
    <w:p w14:paraId="145C5C22" w14:textId="77777777" w:rsidR="00CD408A" w:rsidRDefault="00000000">
      <w:pPr>
        <w:pStyle w:val="Body"/>
        <w:spacing w:after="120" w:line="480" w:lineRule="auto"/>
      </w:pPr>
      <w:r>
        <w:rPr>
          <w:lang w:val="en-US"/>
        </w:rPr>
        <w:t>Royal Holloway, University of London</w:t>
      </w:r>
    </w:p>
    <w:p w14:paraId="36474B3C" w14:textId="77777777" w:rsidR="00CD408A" w:rsidRDefault="00CD408A">
      <w:pPr>
        <w:pStyle w:val="Body"/>
        <w:spacing w:after="120" w:line="480" w:lineRule="auto"/>
      </w:pPr>
    </w:p>
    <w:p w14:paraId="681E1031" w14:textId="77777777" w:rsidR="00CD408A" w:rsidRDefault="00CD408A">
      <w:pPr>
        <w:pStyle w:val="Body"/>
        <w:spacing w:after="120" w:line="480" w:lineRule="auto"/>
      </w:pPr>
    </w:p>
    <w:p w14:paraId="64600802" w14:textId="77777777" w:rsidR="00CD408A" w:rsidRDefault="00000000">
      <w:pPr>
        <w:pStyle w:val="Body"/>
        <w:spacing w:after="120" w:line="480" w:lineRule="auto"/>
      </w:pPr>
      <w:r>
        <w:rPr>
          <w:lang w:val="en-US"/>
        </w:rPr>
        <w:t xml:space="preserve">Corresponding author: </w:t>
      </w:r>
    </w:p>
    <w:p w14:paraId="53201742" w14:textId="77777777" w:rsidR="00CD408A" w:rsidRDefault="00000000">
      <w:pPr>
        <w:pStyle w:val="Body"/>
        <w:spacing w:after="120" w:line="480" w:lineRule="auto"/>
      </w:pPr>
      <w:r>
        <w:rPr>
          <w:lang w:val="nl-NL"/>
        </w:rPr>
        <w:t>Didrika van de Wouw</w:t>
      </w:r>
    </w:p>
    <w:p w14:paraId="11291359" w14:textId="77777777" w:rsidR="00CD408A" w:rsidRDefault="00000000">
      <w:pPr>
        <w:pStyle w:val="Body"/>
        <w:spacing w:after="120" w:line="480" w:lineRule="auto"/>
      </w:pPr>
      <w:r>
        <w:rPr>
          <w:lang w:val="en-US"/>
        </w:rPr>
        <w:t>Department of Psychology</w:t>
      </w:r>
    </w:p>
    <w:p w14:paraId="6FD80509" w14:textId="77777777" w:rsidR="00CD408A" w:rsidRDefault="00000000">
      <w:pPr>
        <w:pStyle w:val="Body"/>
        <w:spacing w:after="120" w:line="480" w:lineRule="auto"/>
      </w:pPr>
      <w:r>
        <w:rPr>
          <w:lang w:val="en-US"/>
        </w:rPr>
        <w:t>Royal Holloway, University of London</w:t>
      </w:r>
    </w:p>
    <w:p w14:paraId="4D4623F4" w14:textId="77777777" w:rsidR="00CD408A" w:rsidRDefault="00000000">
      <w:pPr>
        <w:pStyle w:val="Body"/>
        <w:spacing w:after="120" w:line="480" w:lineRule="auto"/>
      </w:pPr>
      <w:r>
        <w:rPr>
          <w:lang w:val="en-US"/>
        </w:rPr>
        <w:t>Egham, TW20 0EX, United Kingdom</w:t>
      </w:r>
    </w:p>
    <w:p w14:paraId="16DE20E2" w14:textId="77777777" w:rsidR="00CD408A" w:rsidRDefault="00000000">
      <w:pPr>
        <w:pStyle w:val="Body"/>
        <w:spacing w:after="120" w:line="480" w:lineRule="auto"/>
      </w:pPr>
      <w:hyperlink r:id="rId6" w:history="1">
        <w:r>
          <w:rPr>
            <w:rStyle w:val="Hyperlink0"/>
            <w:lang w:val="nl-NL"/>
          </w:rPr>
          <w:t>sahiravandewouw@hotmail.com</w:t>
        </w:r>
      </w:hyperlink>
    </w:p>
    <w:p w14:paraId="62A03E63" w14:textId="77777777" w:rsidR="00CD408A" w:rsidRDefault="00CD408A">
      <w:pPr>
        <w:pStyle w:val="Body"/>
        <w:spacing w:after="120" w:line="480" w:lineRule="auto"/>
      </w:pPr>
    </w:p>
    <w:p w14:paraId="38865653" w14:textId="77777777" w:rsidR="00CD408A" w:rsidRDefault="00000000">
      <w:pPr>
        <w:pStyle w:val="Body"/>
        <w:spacing w:after="120" w:line="480" w:lineRule="auto"/>
      </w:pPr>
      <w:r>
        <w:rPr>
          <w:lang w:val="en-US"/>
        </w:rPr>
        <w:t xml:space="preserve">Data and code availability: </w:t>
      </w:r>
      <w:hyperlink r:id="rId7" w:history="1">
        <w:r>
          <w:rPr>
            <w:rStyle w:val="Hyperlink0"/>
            <w:lang w:val="en-US"/>
          </w:rPr>
          <w:t>https://github.com/nicholasfurl/Model_fitting_hybrid_study</w:t>
        </w:r>
      </w:hyperlink>
    </w:p>
    <w:p w14:paraId="14AA7962" w14:textId="77777777" w:rsidR="00CD408A" w:rsidRDefault="00CD408A">
      <w:pPr>
        <w:pStyle w:val="Body"/>
        <w:spacing w:after="120" w:line="480" w:lineRule="auto"/>
      </w:pPr>
    </w:p>
    <w:p w14:paraId="6AFF6629" w14:textId="77777777" w:rsidR="00CD408A" w:rsidRDefault="00000000">
      <w:pPr>
        <w:pStyle w:val="Body"/>
        <w:spacing w:after="120" w:line="480" w:lineRule="auto"/>
      </w:pPr>
      <w:r>
        <w:rPr>
          <w:rFonts w:ascii="Arial Unicode MS" w:hAnsi="Arial Unicode MS"/>
        </w:rPr>
        <w:br w:type="page"/>
      </w:r>
    </w:p>
    <w:p w14:paraId="62FF309F" w14:textId="77777777" w:rsidR="00CD408A" w:rsidRDefault="00000000">
      <w:pPr>
        <w:pStyle w:val="Body"/>
        <w:spacing w:after="120" w:line="480" w:lineRule="auto"/>
      </w:pPr>
      <w:r>
        <w:rPr>
          <w:lang w:val="de-DE"/>
        </w:rPr>
        <w:lastRenderedPageBreak/>
        <w:t>Abstract</w:t>
      </w:r>
    </w:p>
    <w:p w14:paraId="72F93C2B" w14:textId="77777777" w:rsidR="00CD408A" w:rsidRDefault="00000000">
      <w:pPr>
        <w:pStyle w:val="Body"/>
        <w:spacing w:after="120" w:line="480" w:lineRule="auto"/>
      </w:pPr>
      <w:r>
        <w:rPr>
          <w:lang w:val="en-US"/>
        </w:rPr>
        <w:t xml:space="preserve">Considerable research has shown that people make biased decisions in </w:t>
      </w:r>
      <w:r>
        <w:rPr>
          <w:rtl/>
          <w:lang w:val="ar-SA"/>
        </w:rPr>
        <w:t>“</w:t>
      </w:r>
      <w:r>
        <w:rPr>
          <w:lang w:val="en-US"/>
        </w:rPr>
        <w:t>optimal stopping problems</w:t>
      </w:r>
      <w:r>
        <w:t>”</w:t>
      </w:r>
      <w:r>
        <w:rPr>
          <w:lang w:val="en-US"/>
        </w:rPr>
        <w:t>,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We show that participants</w:t>
      </w:r>
      <w:ins w:id="0" w:author="Van De Wouw, Sahira (2018)" w:date="2023-09-19T13:33:00Z">
        <w:r>
          <w:rPr>
            <w:rtl/>
          </w:rPr>
          <w:t>’</w:t>
        </w:r>
      </w:ins>
      <w:r>
        <w:rPr>
          <w:lang w:val="es-ES_tradnl"/>
        </w:rPr>
        <w:t xml:space="preserve"> </w:t>
      </w:r>
      <w:proofErr w:type="spellStart"/>
      <w:r>
        <w:rPr>
          <w:lang w:val="es-ES_tradnl"/>
        </w:rPr>
        <w:t>bias</w:t>
      </w:r>
      <w:proofErr w:type="spellEnd"/>
      <w:r>
        <w:rPr>
          <w:lang w:val="es-ES_tradnl"/>
        </w:rPr>
        <w:t xml:space="preserve"> - </w:t>
      </w:r>
      <w:commentRangeStart w:id="1"/>
      <w:commentRangeStart w:id="2"/>
      <w:r>
        <w:rPr>
          <w:lang w:val="en-US"/>
        </w:rPr>
        <w:t xml:space="preserve">the extent of deviation of their sampling rates </w:t>
      </w:r>
      <w:commentRangeEnd w:id="1"/>
      <w:r>
        <w:commentReference w:id="1"/>
      </w:r>
      <w:commentRangeEnd w:id="2"/>
      <w:r w:rsidR="005A535E">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
      </w:r>
      <w:r>
        <w:rPr>
          <w:lang w:val="en-US"/>
        </w:rPr>
        <w:t xml:space="preserve">from an optimality model - depends on the sequence length and the distribution of payoffs, while we find null effects for a variety of other </w:t>
      </w:r>
      <w:commentRangeStart w:id="3"/>
      <w:r>
        <w:rPr>
          <w:lang w:val="en-US"/>
        </w:rPr>
        <w:t>methodological alternatives</w:t>
      </w:r>
      <w:commentRangeEnd w:id="3"/>
      <w:r w:rsidR="005A535E">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3"/>
      </w:r>
      <w:r>
        <w:rPr>
          <w:lang w:val="en-US"/>
        </w:rPr>
        <w:t xml:space="preserve">. We fit several Bayesian models of bias and a heuristic model and found </w:t>
      </w:r>
      <w:commentRangeStart w:id="4"/>
      <w:proofErr w:type="gramStart"/>
      <w:r>
        <w:rPr>
          <w:lang w:val="en-US"/>
        </w:rPr>
        <w:t>participants</w:t>
      </w:r>
      <w:r>
        <w:rPr>
          <w:rtl/>
        </w:rPr>
        <w:t>’</w:t>
      </w:r>
      <w:proofErr w:type="gramEnd"/>
      <w:r>
        <w:rPr>
          <w:rtl/>
        </w:rPr>
        <w:t xml:space="preserve"> </w:t>
      </w:r>
      <w:r>
        <w:rPr>
          <w:lang w:val="en-US"/>
        </w:rPr>
        <w:t xml:space="preserve">biased </w:t>
      </w:r>
      <w:commentRangeEnd w:id="4"/>
      <w:r w:rsidR="005A535E">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4"/>
      </w:r>
      <w:r>
        <w:rPr>
          <w:lang w:val="en-US"/>
        </w:rPr>
        <w:t xml:space="preserve">sampling rates were best explained </w:t>
      </w:r>
      <w:commentRangeStart w:id="5"/>
      <w:r>
        <w:rPr>
          <w:lang w:val="en-US"/>
        </w:rPr>
        <w:t xml:space="preserve">if participants perceived </w:t>
      </w:r>
      <w:commentRangeEnd w:id="5"/>
      <w:r>
        <w:commentReference w:id="5"/>
      </w:r>
      <w:r>
        <w:rPr>
          <w:lang w:val="en-US"/>
        </w:rPr>
        <w:t xml:space="preserve">option sampling as costly. We therefore propose a new theoretical viewpoint for the human solution to full information problems, which may have broad implications for this diverse class of decision problems, including even for </w:t>
      </w:r>
      <w:commentRangeStart w:id="6"/>
      <w:r>
        <w:rPr>
          <w:lang w:val="en-US"/>
        </w:rPr>
        <w:t xml:space="preserve">real-world sequential decision scenarios. </w:t>
      </w:r>
      <w:commentRangeEnd w:id="6"/>
      <w:r>
        <w:commentReference w:id="6"/>
      </w:r>
    </w:p>
    <w:p w14:paraId="61F8B6CE" w14:textId="77777777" w:rsidR="00CD408A" w:rsidRDefault="00000000">
      <w:pPr>
        <w:pStyle w:val="Body"/>
      </w:pPr>
      <w:r>
        <w:rPr>
          <w:rFonts w:ascii="Arial Unicode MS" w:hAnsi="Arial Unicode MS"/>
        </w:rPr>
        <w:br w:type="page"/>
      </w:r>
    </w:p>
    <w:p w14:paraId="1D89FA0B" w14:textId="77777777" w:rsidR="00CD408A" w:rsidRDefault="00000000">
      <w:pPr>
        <w:pStyle w:val="Body"/>
        <w:spacing w:after="120" w:line="480" w:lineRule="auto"/>
      </w:pPr>
      <w:commentRangeStart w:id="7"/>
      <w:r>
        <w:rPr>
          <w:lang w:val="fr-FR"/>
        </w:rPr>
        <w:lastRenderedPageBreak/>
        <w:t>Introduction</w:t>
      </w:r>
      <w:commentRangeEnd w:id="7"/>
      <w:r w:rsidR="007A06DF">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7"/>
      </w:r>
    </w:p>
    <w:p w14:paraId="514A3F7A" w14:textId="43E760CF" w:rsidR="00CD408A" w:rsidRDefault="00000000">
      <w:pPr>
        <w:pStyle w:val="Body"/>
        <w:spacing w:after="120" w:line="480" w:lineRule="auto"/>
        <w:ind w:firstLine="720"/>
      </w:pPr>
      <w:r>
        <w:rPr>
          <w:lang w:val="en-US"/>
        </w:rPr>
        <w:t xml:space="preserve">Often in everyday life, decisions </w:t>
      </w:r>
      <w:del w:id="8" w:author="Van De Wouw, Sahira (2018)" w:date="2023-09-19T13:41:00Z">
        <w:r>
          <w:rPr>
            <w:lang w:val="en-US"/>
          </w:rPr>
          <w:delText>have to</w:delText>
        </w:r>
      </w:del>
      <w:ins w:id="9" w:author="Van De Wouw, Sahira (2018)" w:date="2023-09-19T13:41:00Z">
        <w:r>
          <w:rPr>
            <w:lang w:val="en-US"/>
          </w:rPr>
          <w:t>must</w:t>
        </w:r>
      </w:ins>
      <w:r>
        <w:rPr>
          <w:lang w:val="en-US"/>
        </w:rPr>
        <w:t xml:space="preserve"> be made regarding options presented in sequence, like when attempting to find the best deal on a certain product or service. </w:t>
      </w:r>
      <w:ins w:id="10" w:author="Van De Wouw, Sahira (2018)" w:date="2023-09-19T13:43:00Z">
        <w:r>
          <w:t>For</w:t>
        </w:r>
      </w:ins>
      <w:ins w:id="11" w:author="Van De Wouw, Sahira (2018)" w:date="2023-09-19T13:42:00Z">
        <w:r>
          <w:rPr>
            <w:lang w:val="de-DE"/>
          </w:rPr>
          <w:t xml:space="preserve"> such</w:t>
        </w:r>
      </w:ins>
      <w:ins w:id="12" w:author="Van De Wouw, Sahira (2018)" w:date="2023-09-19T13:43:00Z">
        <w:r>
          <w:rPr>
            <w:lang w:val="es-ES_tradnl"/>
          </w:rPr>
          <w:t xml:space="preserve"> </w:t>
        </w:r>
        <w:proofErr w:type="spellStart"/>
        <w:r>
          <w:rPr>
            <w:lang w:val="es-ES_tradnl"/>
          </w:rPr>
          <w:t>scenarios</w:t>
        </w:r>
      </w:ins>
      <w:proofErr w:type="spellEnd"/>
      <w:ins w:id="13" w:author="Van De Wouw, Sahira (2018)" w:date="2023-09-19T13:42:00Z">
        <w:r>
          <w:rPr>
            <w:lang w:val="en-US"/>
          </w:rPr>
          <w:t xml:space="preserve"> we can ask ourselves, w</w:t>
        </w:r>
      </w:ins>
      <w:del w:id="14" w:author="Van De Wouw, Sahira (2018)" w:date="2023-09-19T13:42:00Z">
        <w:r>
          <w:rPr>
            <w:lang w:val="de-DE"/>
          </w:rPr>
          <w:delText>W</w:delText>
        </w:r>
      </w:del>
      <w:r>
        <w:rPr>
          <w:lang w:val="en-US"/>
        </w:rPr>
        <w:t xml:space="preserve">hen should someone stop evaluating new information and commit to a decision? This common real-life dilemma can be defined as an optimal stopping problem. </w:t>
      </w:r>
      <w:del w:id="15" w:author="Van De Wouw, Sahira (2018)" w:date="2023-09-19T13:44:00Z">
        <w:r>
          <w:rPr>
            <w:lang w:val="en-US"/>
          </w:rPr>
          <w:delText>When shopping</w:delText>
        </w:r>
      </w:del>
      <w:ins w:id="16" w:author="Van De Wouw, Sahira (2018)" w:date="2023-09-19T13:44:00Z">
        <w:r>
          <w:rPr>
            <w:lang w:val="en-US"/>
          </w:rPr>
          <w:t>For example</w:t>
        </w:r>
      </w:ins>
      <w:r>
        <w:rPr>
          <w:lang w:val="en-US"/>
        </w:rPr>
        <w:t xml:space="preserve">, if one encounters a </w:t>
      </w:r>
      <w:proofErr w:type="gramStart"/>
      <w:r>
        <w:rPr>
          <w:lang w:val="en-US"/>
        </w:rPr>
        <w:t>limited-time</w:t>
      </w:r>
      <w:proofErr w:type="gramEnd"/>
      <w:r>
        <w:rPr>
          <w:lang w:val="en-US"/>
        </w:rPr>
        <w:t xml:space="preserve"> offer</w:t>
      </w:r>
      <w:ins w:id="17" w:author="Van De Wouw, Sahira (2018)" w:date="2023-09-19T13:44:00Z">
        <w:r>
          <w:rPr>
            <w:lang w:val="en-US"/>
          </w:rPr>
          <w:t xml:space="preserve"> whilst shopping</w:t>
        </w:r>
      </w:ins>
      <w:r>
        <w:rPr>
          <w:lang w:val="en-US"/>
        </w:rPr>
        <w:t xml:space="preserve">, should one accept it when it is available or miss it and wait for a better one? If searching for a new flat, should one accept the especially </w:t>
      </w:r>
      <w:del w:id="18" w:author="McKay, Ryan" w:date="2023-12-01T06:17:00Z">
        <w:r w:rsidDel="007A06DF">
          <w:rPr>
            <w:lang w:val="en-US"/>
          </w:rPr>
          <w:delText>nice one</w:delText>
        </w:r>
      </w:del>
      <w:ins w:id="19" w:author="McKay, Ryan" w:date="2023-12-01T06:17:00Z">
        <w:r w:rsidR="007A06DF">
          <w:rPr>
            <w:lang w:val="en-US"/>
          </w:rPr>
          <w:t>appealing option</w:t>
        </w:r>
      </w:ins>
      <w:r>
        <w:rPr>
          <w:lang w:val="en-US"/>
        </w:rPr>
        <w:t xml:space="preserve"> they are viewing now, or risk losing it by spending time viewing more flats? The problem is often referred to as the "</w:t>
      </w:r>
      <w:proofErr w:type="spellStart"/>
      <w:r>
        <w:rPr>
          <w:lang w:val="en-US"/>
        </w:rPr>
        <w:t>fianc</w:t>
      </w:r>
      <w:proofErr w:type="spellEnd"/>
      <w:r>
        <w:rPr>
          <w:lang w:val="fr-FR"/>
        </w:rPr>
        <w:t>é</w:t>
      </w:r>
      <w:r>
        <w:rPr>
          <w:lang w:val="en-US"/>
        </w:rPr>
        <w:t xml:space="preserve">(e) problem", by analogy to decisions about whether to reject a current suitor in </w:t>
      </w:r>
      <w:proofErr w:type="spellStart"/>
      <w:r>
        <w:rPr>
          <w:lang w:val="en-US"/>
        </w:rPr>
        <w:t>favour</w:t>
      </w:r>
      <w:proofErr w:type="spellEnd"/>
      <w:r>
        <w:rPr>
          <w:lang w:val="en-US"/>
        </w:rPr>
        <w:t xml:space="preserve"> of meeting new ones in the future. There are many types of optimal stopping problem</w:t>
      </w:r>
      <w:ins w:id="20" w:author="Van De Wouw, Sahira (2018)" w:date="2023-09-19T13:45:00Z">
        <w:r>
          <w:t>s</w:t>
        </w:r>
      </w:ins>
      <w:r>
        <w:rPr>
          <w:lang w:val="en-US"/>
        </w:rPr>
        <w:t xml:space="preserve">, and their potential computational solutions have been discussed in the fields of mathematics (Ferguson, 1989), </w:t>
      </w:r>
      <w:proofErr w:type="spellStart"/>
      <w:r>
        <w:rPr>
          <w:lang w:val="en-US"/>
        </w:rPr>
        <w:t>behavioural</w:t>
      </w:r>
      <w:proofErr w:type="spellEnd"/>
      <w:r>
        <w:rPr>
          <w:lang w:val="en-US"/>
        </w:rPr>
        <w:t xml:space="preserve"> ecology (Castellano et al., 2012; Castellano &amp; </w:t>
      </w:r>
      <w:proofErr w:type="spellStart"/>
      <w:r>
        <w:rPr>
          <w:lang w:val="en-US"/>
        </w:rPr>
        <w:t>Cermelli</w:t>
      </w:r>
      <w:proofErr w:type="spellEnd"/>
      <w:r>
        <w:rPr>
          <w:lang w:val="en-US"/>
        </w:rPr>
        <w:t xml:space="preserve">,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enables researchers to use them as </w:t>
      </w:r>
      <w:r>
        <w:rPr>
          <w:rtl/>
          <w:lang w:val="ar-SA"/>
        </w:rPr>
        <w:t>“</w:t>
      </w:r>
      <w:r>
        <w:rPr>
          <w:lang w:val="en-US"/>
        </w:rPr>
        <w:t>ideal observer models</w:t>
      </w:r>
      <w:r>
        <w:t>”</w:t>
      </w:r>
      <w:r>
        <w:rPr>
          <w:lang w:val="en-US"/>
        </w:rPr>
        <w:t xml:space="preserve">, which can identify when people make suboptimal decisions, including </w:t>
      </w:r>
      <w:ins w:id="21" w:author="McKay, Ryan" w:date="2023-12-01T06:12:00Z">
        <w:r w:rsidR="001E3D50">
          <w:rPr>
            <w:lang w:val="en-US"/>
          </w:rPr>
          <w:t xml:space="preserve">decisions that reveal </w:t>
        </w:r>
      </w:ins>
      <w:r>
        <w:rPr>
          <w:lang w:val="en-US"/>
        </w:rPr>
        <w:t xml:space="preserve">systematic biases. Moreover, these models may be fashioned into theoretical models of accurate human </w:t>
      </w:r>
      <w:proofErr w:type="gramStart"/>
      <w:r>
        <w:rPr>
          <w:lang w:val="en-US"/>
        </w:rPr>
        <w:t>performance, and</w:t>
      </w:r>
      <w:proofErr w:type="gramEnd"/>
      <w:r>
        <w:rPr>
          <w:lang w:val="en-US"/>
        </w:rPr>
        <w:t xml:space="preserve"> can be </w:t>
      </w:r>
      <w:proofErr w:type="spellStart"/>
      <w:r>
        <w:rPr>
          <w:lang w:val="en-US"/>
        </w:rPr>
        <w:t>parameterised</w:t>
      </w:r>
      <w:proofErr w:type="spellEnd"/>
      <w:r>
        <w:rPr>
          <w:lang w:val="en-US"/>
        </w:rPr>
        <w:t xml:space="preserve"> to identify where within these computations biases arise. Research into the computational mechanisms that might predict when humans are accurate or biased in these tasks is especially important because of the ubiquity of these decision problems in real life and across scientific fields. Furthermore, optimal stopping tasks have </w:t>
      </w:r>
      <w:commentRangeStart w:id="22"/>
      <w:r>
        <w:rPr>
          <w:lang w:val="en-US"/>
        </w:rPr>
        <w:t>potential</w:t>
      </w:r>
      <w:commentRangeEnd w:id="22"/>
      <w:r w:rsidR="007A06DF">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2"/>
      </w:r>
      <w:r>
        <w:rPr>
          <w:lang w:val="en-US"/>
        </w:rPr>
        <w:t xml:space="preserve"> practical applications, such as in cognitive </w:t>
      </w:r>
      <w:proofErr w:type="spellStart"/>
      <w:r>
        <w:rPr>
          <w:lang w:val="en-US"/>
        </w:rPr>
        <w:t>behavioural</w:t>
      </w:r>
      <w:proofErr w:type="spellEnd"/>
      <w:r>
        <w:rPr>
          <w:lang w:val="en-US"/>
        </w:rPr>
        <w:t xml:space="preserve"> therapy in </w:t>
      </w:r>
      <w:r>
        <w:rPr>
          <w:lang w:val="en-US"/>
        </w:rPr>
        <w:lastRenderedPageBreak/>
        <w:t xml:space="preserve">anxiety disorders (Cardinale et al., 2021), or could be used as a general measure of problem-solving ability and psychometric intelligence (Lee et al., 2005). </w:t>
      </w:r>
    </w:p>
    <w:p w14:paraId="2872101A" w14:textId="77777777" w:rsidR="00CD408A" w:rsidRDefault="00000000">
      <w:pPr>
        <w:pStyle w:val="Body"/>
        <w:spacing w:after="120" w:line="480" w:lineRule="auto"/>
        <w:ind w:firstLine="720"/>
      </w:pPr>
      <w:r>
        <w:rPr>
          <w:lang w:val="en-US"/>
        </w:rPr>
        <w:t>Numerous versions of optimal stopping tasks abound, many of which are associated with rather different computational performance benchmarks. This longstanding diversity complicates direct comparisons between studies (for an early review, see</w:t>
      </w:r>
      <w:del w:id="23" w:author="Van De Wouw, Sahira (2018)" w:date="2023-09-19T16:55:00Z">
        <w:r>
          <w:delText>;</w:delText>
        </w:r>
      </w:del>
      <w:r>
        <w:rPr>
          <w:lang w:val="en-US"/>
        </w:rPr>
        <w:t xml:space="preserve"> Freeman, 1983). Nevertheless, most optimal stopping problems (e.g., searching for a flat in a competitive market) share basic features. An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We focus here on full information problems. This version of optimal stopping problem arguably most closely resembles real-world decision problems and perhaps pose</w:t>
      </w:r>
      <w:ins w:id="24" w:author="Van De Wouw, Sahira (2018)" w:date="2023-09-19T16:56:00Z">
        <w:r>
          <w:t>s</w:t>
        </w:r>
      </w:ins>
      <w:r>
        <w:rPr>
          <w:lang w:val="en-US"/>
        </w:rPr>
        <w:t xml:space="preserve"> the most computationally difficult challenge for an agent. Here, the agent knows the value of each option (e.g., how nice the </w:t>
      </w:r>
      <w:proofErr w:type="gramStart"/>
      <w:r>
        <w:rPr>
          <w:lang w:val="en-US"/>
        </w:rPr>
        <w:t>currently-viewed</w:t>
      </w:r>
      <w:proofErr w:type="gramEnd"/>
      <w:r>
        <w:rPr>
          <w:lang w:val="en-US"/>
        </w:rPr>
        <w:t xml:space="preserve"> flat is) and is not restricted to knowing only its relative rank (as </w:t>
      </w:r>
      <w:ins w:id="25" w:author="Van De Wouw, Sahira (2018)" w:date="2023-09-19T16:57:00Z">
        <w:r>
          <w:rPr>
            <w:lang w:val="en-US"/>
          </w:rPr>
          <w:t xml:space="preserve">is the case </w:t>
        </w:r>
      </w:ins>
      <w:r>
        <w:rPr>
          <w:lang w:val="en-US"/>
        </w:rPr>
        <w:t>in some other well-studied problems</w:t>
      </w:r>
      <w:del w:id="26" w:author="Van De Wouw, Sahira (2018)" w:date="2023-09-19T16:57:00Z">
        <w:r>
          <w:delText>,</w:delText>
        </w:r>
      </w:del>
      <w:r>
        <w:rPr>
          <w:lang w:val="en-US"/>
        </w:rPr>
        <w:t xml:space="preserve"> such as the secretary problem, described below). Full information problems </w:t>
      </w:r>
      <w:del w:id="27" w:author="Van De Wouw, Sahira (2018)" w:date="2023-09-19T16:58:00Z">
        <w:r>
          <w:rPr>
            <w:lang w:val="en-US"/>
          </w:rPr>
          <w:delText xml:space="preserve">also </w:delText>
        </w:r>
      </w:del>
      <w:r>
        <w:rPr>
          <w:lang w:val="en-US"/>
        </w:rPr>
        <w:t xml:space="preserve">can </w:t>
      </w:r>
      <w:ins w:id="28" w:author="Van De Wouw, Sahira (2018)" w:date="2023-09-19T16:58:00Z">
        <w:r>
          <w:rPr>
            <w:lang w:val="en-US"/>
          </w:rPr>
          <w:t xml:space="preserve">also </w:t>
        </w:r>
      </w:ins>
      <w:r>
        <w:rPr>
          <w:lang w:val="en-US"/>
        </w:rPr>
        <w:t xml:space="preserve">incorporate flexible payoff schemes: an agent may be rewarded to some degree by any </w:t>
      </w:r>
      <w:proofErr w:type="gramStart"/>
      <w:r>
        <w:rPr>
          <w:lang w:val="en-US"/>
        </w:rPr>
        <w:t>choice, and</w:t>
      </w:r>
      <w:proofErr w:type="gramEnd"/>
      <w:r>
        <w:rPr>
          <w:lang w:val="en-US"/>
        </w:rPr>
        <w:t xml:space="preserve"> is not restricted to be rewarded only for choosing the highest-ranked option (as in the secretary problem). </w:t>
      </w:r>
      <w:ins w:id="29" w:author="Van De Wouw, Sahira (2018)" w:date="2023-09-19T17:00:00Z">
        <w:r>
          <w:rPr>
            <w:lang w:val="en-US"/>
          </w:rPr>
          <w:t>Finally, f</w:t>
        </w:r>
      </w:ins>
      <w:del w:id="30" w:author="Van De Wouw, Sahira (2018)" w:date="2023-09-19T17:00:00Z">
        <w:r>
          <w:delText>F</w:delText>
        </w:r>
      </w:del>
      <w:r>
        <w:rPr>
          <w:lang w:val="en-US"/>
        </w:rPr>
        <w:t xml:space="preserve">ull information </w:t>
      </w:r>
      <w:del w:id="31" w:author="Van De Wouw, Sahira (2018)" w:date="2023-09-19T17:00:00Z">
        <w:r>
          <w:rPr>
            <w:lang w:val="en-US"/>
          </w:rPr>
          <w:delText xml:space="preserve">optimal stopping </w:delText>
        </w:r>
      </w:del>
      <w:r>
        <w:rPr>
          <w:lang w:val="en-US"/>
        </w:rPr>
        <w:t xml:space="preserve">problems allow agents to harness their prior belief about the probability distribution that is generating their </w:t>
      </w:r>
      <w:commentRangeStart w:id="32"/>
      <w:r>
        <w:rPr>
          <w:lang w:val="en-US"/>
        </w:rPr>
        <w:t xml:space="preserve">decision </w:t>
      </w:r>
      <w:commentRangeEnd w:id="32"/>
      <w:r>
        <w:commentReference w:id="32"/>
      </w:r>
      <w:r>
        <w:rPr>
          <w:lang w:val="en-US"/>
        </w:rPr>
        <w:t>options (i.e., the generating distribution). For example, an agent can use knowledge of the housing market to prospectively compute the probability that an even nicer flat might be sampled if the current one is refused. To solve full information problems successfully, the decision maker must use knowledge of option values, their generating distribution and the reward values of their choices to solve a difficult computational problem: balancing the potential of improving on the current option against the prospective risk of losing high-ranking options if too many options are sampled (Furl et al., 2019).</w:t>
      </w:r>
    </w:p>
    <w:p w14:paraId="4FE9431A" w14:textId="2815914B" w:rsidR="00CD408A" w:rsidRDefault="00000000">
      <w:pPr>
        <w:pStyle w:val="Body"/>
        <w:spacing w:after="120" w:line="480" w:lineRule="auto"/>
        <w:ind w:firstLine="720"/>
      </w:pPr>
      <w:r>
        <w:rPr>
          <w:lang w:val="en-US"/>
        </w:rPr>
        <w:lastRenderedPageBreak/>
        <w:t>Although full information problems incorporate elements from real-world decision</w:t>
      </w:r>
      <w:ins w:id="33" w:author="Van De Wouw, Sahira (2018)" w:date="2023-09-19T17:02:00Z">
        <w:r>
          <w:rPr>
            <w:lang w:val="en-US"/>
          </w:rPr>
          <w:t xml:space="preserve"> making</w:t>
        </w:r>
      </w:ins>
      <w:del w:id="34" w:author="Van De Wouw, Sahira (2018)" w:date="2023-09-19T17:02:00Z">
        <w:r>
          <w:rPr>
            <w:lang w:val="en-US"/>
          </w:rPr>
          <w:delText xml:space="preserve"> problems</w:delText>
        </w:r>
      </w:del>
      <w:r>
        <w:rPr>
          <w:lang w:val="en-US"/>
        </w:rPr>
        <w:t xml:space="preserve">, until relatively recently, most studies of human decisions on optimal stopping problems focused on a different and simpler problem </w:t>
      </w:r>
      <w:commentRangeStart w:id="35"/>
      <w:r>
        <w:rPr>
          <w:lang w:val="en-US"/>
        </w:rPr>
        <w:t>known as the secretary problem</w:t>
      </w:r>
      <w:commentRangeEnd w:id="35"/>
      <w:r w:rsidR="00475BD3">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35"/>
      </w:r>
      <w:r>
        <w:rPr>
          <w:lang w:val="en-US"/>
        </w:rPr>
        <w:t xml:space="preserve">. This focus likely arose, in part, because human biases have been detected for secretary problems by comparing participant sampling </w:t>
      </w:r>
      <w:proofErr w:type="spellStart"/>
      <w:r>
        <w:rPr>
          <w:lang w:val="en-US"/>
        </w:rPr>
        <w:t>behaviour</w:t>
      </w:r>
      <w:proofErr w:type="spellEnd"/>
      <w:r>
        <w:rPr>
          <w:lang w:val="en-US"/>
        </w:rPr>
        <w:t xml:space="preserve"> with an especially simple and </w:t>
      </w:r>
      <w:proofErr w:type="gramStart"/>
      <w:r>
        <w:rPr>
          <w:lang w:val="en-US"/>
        </w:rPr>
        <w:t>elegantly-formulated</w:t>
      </w:r>
      <w:proofErr w:type="gramEnd"/>
      <w:r>
        <w:rPr>
          <w:lang w:val="en-US"/>
        </w:rPr>
        <w:t xml:space="preserve"> mathematical rule for computing the optimal sampling rate (Ferguson, 1989). Unfortunately, this optimal solution involves some unrealistic restrictive assumptions that render it inapplicable to full information problems</w:t>
      </w:r>
      <w:ins w:id="36" w:author="Van De Wouw, Sahira (2018)" w:date="2023-09-19T17:03:00Z">
        <w:r>
          <w:rPr>
            <w:lang w:val="en-US"/>
          </w:rPr>
          <w:t xml:space="preserve"> including more </w:t>
        </w:r>
        <w:commentRangeStart w:id="37"/>
        <w:r>
          <w:rPr>
            <w:lang w:val="en-US"/>
          </w:rPr>
          <w:t xml:space="preserve">realistic real-world </w:t>
        </w:r>
      </w:ins>
      <w:commentRangeEnd w:id="37"/>
      <w:r w:rsidR="00475BD3">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37"/>
      </w:r>
      <w:ins w:id="38" w:author="Van De Wouw, Sahira (2018)" w:date="2023-09-19T17:03:00Z">
        <w:r>
          <w:rPr>
            <w:lang w:val="en-US"/>
          </w:rPr>
          <w:t>scenarios</w:t>
        </w:r>
      </w:ins>
      <w:r>
        <w:rPr>
          <w:lang w:val="en-US"/>
        </w:rPr>
        <w:t>. Th</w:t>
      </w:r>
      <w:ins w:id="39" w:author="Van De Wouw, Sahira (2018)" w:date="2023-09-19T17:04:00Z">
        <w:r>
          <w:t>ese</w:t>
        </w:r>
      </w:ins>
      <w:del w:id="40" w:author="Van De Wouw, Sahira (2018)" w:date="2023-09-19T17:04:00Z">
        <w:r>
          <w:delText>is</w:delText>
        </w:r>
      </w:del>
      <w:r>
        <w:rPr>
          <w:lang w:val="en-US"/>
        </w:rPr>
        <w:t xml:space="preserve"> assumptions include, among several others, that the agent cannot use any prior belief about the option generating distribution, knows only the relative ranks of options but not their actual values</w:t>
      </w:r>
      <w:ins w:id="41" w:author="McKay, Ryan" w:date="2023-12-01T06:22:00Z">
        <w:r w:rsidR="001D2BD4">
          <w:rPr>
            <w:lang w:val="en-US"/>
          </w:rPr>
          <w:t>,</w:t>
        </w:r>
      </w:ins>
      <w:r>
        <w:rPr>
          <w:lang w:val="en-US"/>
        </w:rPr>
        <w:t xml:space="preserve"> and is rewarded only for choosing the top-ranked option. One common finding that emerged from research on the secretary problem is that, even when one or more of its assumptions are relaxed, participants tend to undersample, that is, sample less than is optimal (Seale &amp; Rapoport, 1997, 2000; </w:t>
      </w:r>
      <w:proofErr w:type="spellStart"/>
      <w:r>
        <w:rPr>
          <w:lang w:val="en-US"/>
        </w:rPr>
        <w:t>Sonnemans</w:t>
      </w:r>
      <w:proofErr w:type="spellEnd"/>
      <w:r>
        <w:rPr>
          <w:lang w:val="en-US"/>
        </w:rPr>
        <w:t>, 2000; Zwick et al., 2003). It has been proposed that the optimality model for the secretary problem could be modified to explain participants</w:t>
      </w:r>
      <w:r>
        <w:rPr>
          <w:rtl/>
        </w:rPr>
        <w:t xml:space="preserve">’ </w:t>
      </w:r>
      <w:r>
        <w:rPr>
          <w:lang w:val="en-US"/>
        </w:rPr>
        <w:t xml:space="preserve">undersampling bias. It has been further claimed that the robust performance of such an undersampling </w:t>
      </w:r>
      <w:r>
        <w:rPr>
          <w:rtl/>
          <w:lang w:val="ar-SA"/>
        </w:rPr>
        <w:t>“</w:t>
      </w:r>
      <w:r>
        <w:rPr>
          <w:lang w:val="en-US"/>
        </w:rPr>
        <w:t>cut-off model</w:t>
      </w:r>
      <w:r>
        <w:t xml:space="preserve">” </w:t>
      </w:r>
      <w:r>
        <w:rPr>
          <w:lang w:val="en-US"/>
        </w:rPr>
        <w:t xml:space="preserve">might be applicable even to cases where secretary problem assumptions are violated (Todd &amp; Miller, 1999). </w:t>
      </w:r>
      <w:commentRangeStart w:id="42"/>
      <w:r>
        <w:rPr>
          <w:lang w:val="en-US"/>
        </w:rPr>
        <w:t xml:space="preserve">The current study will test whether this cut-off model </w:t>
      </w:r>
      <w:commentRangeEnd w:id="42"/>
      <w:r w:rsidR="001D2BD4">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42"/>
      </w:r>
      <w:r>
        <w:rPr>
          <w:lang w:val="en-US"/>
        </w:rPr>
        <w:t xml:space="preserve">indeed can </w:t>
      </w:r>
      <w:proofErr w:type="spellStart"/>
      <w:r>
        <w:rPr>
          <w:lang w:val="en-US"/>
        </w:rPr>
        <w:t>generalise</w:t>
      </w:r>
      <w:proofErr w:type="spellEnd"/>
      <w:r>
        <w:rPr>
          <w:lang w:val="en-US"/>
        </w:rPr>
        <w:t xml:space="preserve"> as a theory beyond the secretary problem, to explain bias in economic full information problems.</w:t>
      </w:r>
      <w:r>
        <w:br/>
      </w:r>
      <w:commentRangeStart w:id="43"/>
    </w:p>
    <w:p w14:paraId="42C01B01" w14:textId="77777777" w:rsidR="00CD408A" w:rsidRDefault="00000000">
      <w:pPr>
        <w:pStyle w:val="Body"/>
        <w:spacing w:after="120" w:line="480" w:lineRule="auto"/>
        <w:ind w:firstLine="720"/>
      </w:pPr>
      <w:r>
        <w:rPr>
          <w:lang w:val="en-US"/>
        </w:rPr>
        <w:t xml:space="preserve">Although full information problems are more realistic, in the sense that they lack the many restrictive assumptions of the secretary problem, they are not associated with so simple a rule for deriving optimal performance for comparison with human performance and detection of bias. </w:t>
      </w:r>
      <w:commentRangeEnd w:id="43"/>
      <w:r>
        <w:commentReference w:id="43"/>
      </w:r>
      <w:r>
        <w:rPr>
          <w:lang w:val="en-US"/>
        </w:rPr>
        <w:t xml:space="preserve">Instead, </w:t>
      </w:r>
      <w:commentRangeStart w:id="44"/>
      <w:r>
        <w:rPr>
          <w:strike/>
          <w:lang w:val="en-US"/>
        </w:rPr>
        <w:t>for full information problems,</w:t>
      </w:r>
      <w:r>
        <w:t xml:space="preserve"> </w:t>
      </w:r>
      <w:commentRangeEnd w:id="44"/>
      <w:r>
        <w:commentReference w:id="44"/>
      </w:r>
      <w:r>
        <w:rPr>
          <w:lang w:val="en-US"/>
        </w:rPr>
        <w:t xml:space="preserve">an algorithm is needed to derive optimal performance, which uses a belief about the generating distribution to search the possible futures in which further options are sampled, to compute an expected reward value for continued sampling, which can be </w:t>
      </w:r>
      <w:r>
        <w:rPr>
          <w:lang w:val="en-US"/>
        </w:rPr>
        <w:lastRenderedPageBreak/>
        <w:t xml:space="preserve">compared against the reward value of the current option (Costa &amp; Averbeck, 2015; Gilbert &amp; Mosteller, 1966). The </w:t>
      </w:r>
      <w:proofErr w:type="spellStart"/>
      <w:r>
        <w:rPr>
          <w:lang w:val="en-US"/>
        </w:rPr>
        <w:t>behaviour</w:t>
      </w:r>
      <w:proofErr w:type="spellEnd"/>
      <w:r>
        <w:rPr>
          <w:lang w:val="en-US"/>
        </w:rPr>
        <w:t xml:space="preserve"> of these optimality models, in the guise of an </w:t>
      </w:r>
      <w:r>
        <w:rPr>
          <w:rtl/>
          <w:lang w:val="ar-SA"/>
        </w:rPr>
        <w:t>“</w:t>
      </w:r>
      <w:r>
        <w:rPr>
          <w:lang w:val="en-US"/>
        </w:rPr>
        <w:t>ideal observer</w:t>
      </w:r>
      <w:r>
        <w:t>”</w:t>
      </w:r>
      <w:r>
        <w:rPr>
          <w:lang w:val="en-US"/>
        </w:rPr>
        <w:t xml:space="preserve">, can be compared to human </w:t>
      </w:r>
      <w:proofErr w:type="spellStart"/>
      <w:r>
        <w:rPr>
          <w:lang w:val="en-US"/>
        </w:rPr>
        <w:t>behaviour</w:t>
      </w:r>
      <w:proofErr w:type="spellEnd"/>
      <w:r>
        <w:rPr>
          <w:lang w:val="en-US"/>
        </w:rPr>
        <w:t xml:space="preserve"> to detect bias. Moreover, as with the </w:t>
      </w:r>
      <w:proofErr w:type="gramStart"/>
      <w:r>
        <w:rPr>
          <w:lang w:val="en-US"/>
        </w:rPr>
        <w:t>aforementioned secretary</w:t>
      </w:r>
      <w:proofErr w:type="gramEnd"/>
      <w:r>
        <w:rPr>
          <w:lang w:val="en-US"/>
        </w:rPr>
        <w:t xml:space="preserve"> problem optimality rule, we can also </w:t>
      </w:r>
      <w:proofErr w:type="spellStart"/>
      <w:r>
        <w:rPr>
          <w:lang w:val="en-US"/>
        </w:rPr>
        <w:t>parametrise</w:t>
      </w:r>
      <w:proofErr w:type="spellEnd"/>
      <w:r>
        <w:rPr>
          <w:lang w:val="en-US"/>
        </w:rPr>
        <w:t xml:space="preserve"> the full information problem model to theoretically model sources of bias in human performance. </w:t>
      </w:r>
    </w:p>
    <w:p w14:paraId="4F496FCD" w14:textId="77777777" w:rsidR="00CD408A" w:rsidRDefault="00000000">
      <w:pPr>
        <w:pStyle w:val="Body"/>
        <w:spacing w:after="120" w:line="480" w:lineRule="auto"/>
        <w:ind w:firstLine="720"/>
      </w:pPr>
      <w:r>
        <w:rPr>
          <w:lang w:val="en-US"/>
        </w:rPr>
        <w:t xml:space="preserve">To date, the sampling </w:t>
      </w:r>
      <w:proofErr w:type="spellStart"/>
      <w:r>
        <w:rPr>
          <w:lang w:val="en-US"/>
        </w:rPr>
        <w:t>behaviour</w:t>
      </w:r>
      <w:proofErr w:type="spellEnd"/>
      <w:r>
        <w:rPr>
          <w:lang w:val="en-US"/>
        </w:rPr>
        <w:t xml:space="preserve"> of such ideal observers has been compared to that of human participants to identify bias in several (relatively uncomplicated) versions of full information problems. </w:t>
      </w:r>
      <w:del w:id="45" w:author="Van De Wouw, Sahira (2018)" w:date="2023-09-19T17:13:00Z">
        <w:r>
          <w:rPr>
            <w:lang w:val="en-US"/>
          </w:rPr>
          <w:delText xml:space="preserve">These </w:delText>
        </w:r>
      </w:del>
      <w:ins w:id="46" w:author="Van De Wouw, Sahira (2018)" w:date="2023-09-19T17:13:00Z">
        <w:r>
          <w:rPr>
            <w:lang w:val="en-US"/>
          </w:rPr>
          <w:t>The</w:t>
        </w:r>
        <w:r>
          <w:t xml:space="preserve"> </w:t>
        </w:r>
      </w:ins>
      <w:r>
        <w:rPr>
          <w:lang w:val="en-US"/>
        </w:rPr>
        <w:t>results suggest that</w:t>
      </w:r>
      <w:ins w:id="47" w:author="Van De Wouw, Sahira (2018)" w:date="2023-09-19T17:13:00Z">
        <w:r>
          <w:rPr>
            <w:lang w:val="en-US"/>
          </w:rPr>
          <w:t xml:space="preserve"> often in economic scenarios</w:t>
        </w:r>
      </w:ins>
      <w:r>
        <w:rPr>
          <w:lang w:val="en-US"/>
        </w:rPr>
        <w:t xml:space="preserve">, as in secretary problems, participants </w:t>
      </w:r>
      <w:del w:id="48" w:author="Van De Wouw, Sahira (2018)" w:date="2023-09-19T17:13:00Z">
        <w:r>
          <w:rPr>
            <w:lang w:val="en-US"/>
          </w:rPr>
          <w:delText xml:space="preserve">have been observed to </w:delText>
        </w:r>
      </w:del>
      <w:r>
        <w:rPr>
          <w:lang w:val="en-US"/>
        </w:rPr>
        <w:t>sample too few options</w:t>
      </w:r>
      <w:del w:id="49" w:author="Van De Wouw, Sahira (2018)" w:date="2023-09-19T17:14:00Z">
        <w:r>
          <w:rPr>
            <w:lang w:val="en-US"/>
          </w:rPr>
          <w:delText>, frequently in economic scenarios</w:delText>
        </w:r>
      </w:del>
      <w:r>
        <w:rPr>
          <w:lang w:val="en-US"/>
        </w:rPr>
        <w:t xml:space="preserve"> (Baumann et al., 2020; Cardinale et al., 2021; Costa &amp; Averbeck, 2015). Our studies reported herein are inspired by the paradigm used by Costa and Averbeck (2015), who found that participants </w:t>
      </w:r>
      <w:proofErr w:type="spellStart"/>
      <w:r>
        <w:rPr>
          <w:lang w:val="en-US"/>
        </w:rPr>
        <w:t>undersampled</w:t>
      </w:r>
      <w:proofErr w:type="spellEnd"/>
      <w:r>
        <w:rPr>
          <w:lang w:val="en-US"/>
        </w:rPr>
        <w:t xml:space="preserve"> when compared to a Bayesian version of the optimality model. This bias was reported across economic scenarios including</w:t>
      </w:r>
      <w:ins w:id="50" w:author="Van De Wouw, Sahira (2018)" w:date="2023-09-19T17:14:00Z">
        <w:r>
          <w:rPr>
            <w:lang w:val="en-US"/>
          </w:rPr>
          <w:t>, for example,</w:t>
        </w:r>
      </w:ins>
      <w:r>
        <w:rPr>
          <w:lang w:val="en-US"/>
        </w:rPr>
        <w:t xml:space="preserve"> buying a subway ticket, a television, and a diamond ring. </w:t>
      </w:r>
      <w:commentRangeStart w:id="51"/>
      <w:commentRangeStart w:id="52"/>
      <w:r>
        <w:rPr>
          <w:lang w:val="en-US"/>
        </w:rPr>
        <w:t xml:space="preserve">Although Costa and Averbeck (2015) and the other studies that show undersampling bias all used numbers to communicate option values, numerous different stimuli are used across the literature to indicate the value of an option </w:t>
      </w:r>
      <w:commentRangeEnd w:id="51"/>
      <w:r>
        <w:commentReference w:id="51"/>
      </w:r>
      <w:commentRangeEnd w:id="52"/>
      <w:r>
        <w:commentReference w:id="52"/>
      </w:r>
      <w:r>
        <w:t xml:space="preserve">(e.g., Baumann et al., 2020; Cardinale et al., 2021; Costa &amp; Averbeck, 2015; Furl et al., 2019; Goldstein et al., 2020; Guan &amp; Stokes, 2020). </w:t>
      </w:r>
      <w:commentRangeStart w:id="53"/>
      <w:r>
        <w:rPr>
          <w:lang w:val="en-US"/>
        </w:rPr>
        <w:t xml:space="preserve">However, a recent slate of studies </w:t>
      </w:r>
      <w:del w:id="54" w:author="Van De Wouw, Sahira (2018)" w:date="2023-09-19T17:36:00Z">
        <w:r>
          <w:rPr>
            <w:lang w:val="en-US"/>
          </w:rPr>
          <w:delText xml:space="preserve">on full information tasks </w:delText>
        </w:r>
      </w:del>
      <w:r>
        <w:rPr>
          <w:lang w:val="en-US"/>
        </w:rPr>
        <w:t xml:space="preserve">has </w:t>
      </w:r>
      <w:del w:id="55" w:author="Van De Wouw, Sahira (2018)" w:date="2023-09-19T17:35:00Z">
        <w:r>
          <w:rPr>
            <w:lang w:val="en-US"/>
          </w:rPr>
          <w:delText xml:space="preserve">shown results that show </w:delText>
        </w:r>
      </w:del>
      <w:ins w:id="56" w:author="Van De Wouw, Sahira (2018)" w:date="2023-09-19T17:36:00Z">
        <w:r>
          <w:rPr>
            <w:lang w:val="en-US"/>
          </w:rPr>
          <w:t xml:space="preserve">reported </w:t>
        </w:r>
      </w:ins>
      <w:r>
        <w:rPr>
          <w:lang w:val="en-US"/>
        </w:rPr>
        <w:t xml:space="preserve">oversampling rather than undersampling </w:t>
      </w:r>
      <w:ins w:id="57" w:author="Van De Wouw, Sahira (2018)" w:date="2023-09-19T17:36:00Z">
        <w:r>
          <w:rPr>
            <w:lang w:val="en-US"/>
          </w:rPr>
          <w:t xml:space="preserve">on a full information task </w:t>
        </w:r>
      </w:ins>
      <w:r>
        <w:rPr>
          <w:lang w:val="nl-NL"/>
        </w:rPr>
        <w:t xml:space="preserve">(Furl et al., 2019; van de Wouw et al., 2022). These new studies employed </w:t>
      </w:r>
      <w:del w:id="58" w:author="Van De Wouw, Sahira (2018)" w:date="2023-09-19T17:36:00Z">
        <w:r>
          <w:rPr>
            <w:lang w:val="en-US"/>
          </w:rPr>
          <w:delText>a number of</w:delText>
        </w:r>
      </w:del>
      <w:ins w:id="59" w:author="Van De Wouw, Sahira (2018)" w:date="2023-09-19T17:36:00Z">
        <w:r>
          <w:rPr>
            <w:lang w:val="en-US"/>
          </w:rPr>
          <w:t>several</w:t>
        </w:r>
      </w:ins>
      <w:r>
        <w:rPr>
          <w:lang w:val="en-US"/>
        </w:rPr>
        <w:t xml:space="preserve"> new methods, which were introduced primarily to adapt the full information problem to picture-based </w:t>
      </w:r>
      <w:commentRangeStart w:id="60"/>
      <w:r>
        <w:rPr>
          <w:lang w:val="en-US"/>
        </w:rPr>
        <w:t xml:space="preserve">(rather than number-based) </w:t>
      </w:r>
      <w:commentRangeEnd w:id="60"/>
      <w:r>
        <w:commentReference w:id="60"/>
      </w:r>
      <w:r>
        <w:rPr>
          <w:lang w:val="en-US"/>
        </w:rPr>
        <w:t xml:space="preserve">domains, including searches for the most attractive face, food or holiday destination, where option values are inherently subjective and </w:t>
      </w:r>
      <w:proofErr w:type="spellStart"/>
      <w:r>
        <w:rPr>
          <w:lang w:val="en-US"/>
        </w:rPr>
        <w:t>personalised</w:t>
      </w:r>
      <w:proofErr w:type="spellEnd"/>
      <w:r>
        <w:rPr>
          <w:lang w:val="en-US"/>
        </w:rPr>
        <w:t xml:space="preserve">. It is possible that any of these methods (which we will discuss in greater detail in the Methods sections </w:t>
      </w:r>
      <w:del w:id="61" w:author="Van De Wouw, Sahira (2018)" w:date="2023-09-19T17:38:00Z">
        <w:r>
          <w:rPr>
            <w:lang w:val="de-DE"/>
          </w:rPr>
          <w:delText>herein</w:delText>
        </w:r>
      </w:del>
      <w:ins w:id="62" w:author="Van De Wouw, Sahira (2018)" w:date="2023-09-19T17:38:00Z">
        <w:r>
          <w:rPr>
            <w:lang w:val="en-US"/>
          </w:rPr>
          <w:t>below</w:t>
        </w:r>
      </w:ins>
      <w:r>
        <w:rPr>
          <w:lang w:val="en-US"/>
        </w:rPr>
        <w:t>) could have given rise to oversampling instead of undersampling.</w:t>
      </w:r>
    </w:p>
    <w:p w14:paraId="68EE168C" w14:textId="77777777" w:rsidR="00CD408A" w:rsidRDefault="00000000">
      <w:pPr>
        <w:pStyle w:val="Body"/>
        <w:spacing w:after="120" w:line="480" w:lineRule="auto"/>
        <w:ind w:firstLine="720"/>
      </w:pPr>
      <w:ins w:id="63" w:author="Van De Wouw, Sahira (2018)" w:date="2023-09-19T17:39:00Z">
        <w:r>
          <w:rPr>
            <w:lang w:val="en-US"/>
          </w:rPr>
          <w:lastRenderedPageBreak/>
          <w:t xml:space="preserve">The </w:t>
        </w:r>
      </w:ins>
      <w:ins w:id="64" w:author="Van De Wouw, Sahira (2018)" w:date="2023-09-19T17:40:00Z">
        <w:r>
          <w:rPr>
            <w:lang w:val="en-US"/>
          </w:rPr>
          <w:t>conflicting findings for different</w:t>
        </w:r>
      </w:ins>
      <w:ins w:id="65" w:author="Van De Wouw, Sahira (2018)" w:date="2023-09-19T17:39:00Z">
        <w:r>
          <w:rPr>
            <w:lang w:val="en-US"/>
          </w:rPr>
          <w:t xml:space="preserve"> full information problems leads us to </w:t>
        </w:r>
      </w:ins>
      <w:ins w:id="66" w:author="Van De Wouw, Sahira (2018)" w:date="2023-09-19T17:40:00Z">
        <w:r>
          <w:rPr>
            <w:lang w:val="en-US"/>
          </w:rPr>
          <w:t>the question</w:t>
        </w:r>
      </w:ins>
      <w:ins w:id="67" w:author="Van De Wouw, Sahira (2018)" w:date="2023-09-19T17:39:00Z">
        <w:r>
          <w:rPr>
            <w:lang w:val="en-US"/>
          </w:rPr>
          <w:t xml:space="preserve">: under what exact </w:t>
        </w:r>
      </w:ins>
      <w:del w:id="68" w:author="Van De Wouw, Sahira (2018)" w:date="2023-09-19T17:39:00Z">
        <w:r>
          <w:rPr>
            <w:lang w:val="en-US"/>
          </w:rPr>
          <w:delText>What exactly are the</w:delText>
        </w:r>
      </w:del>
      <w:del w:id="69" w:author="Van De Wouw, Sahira (2018)" w:date="2023-09-19T17:41:00Z">
        <w:r>
          <w:delText xml:space="preserve"> </w:delText>
        </w:r>
      </w:del>
      <w:r>
        <w:rPr>
          <w:lang w:val="en-US"/>
        </w:rPr>
        <w:t xml:space="preserve">circumstances </w:t>
      </w:r>
      <w:del w:id="70" w:author="Van De Wouw, Sahira (2018)" w:date="2023-09-19T17:39:00Z">
        <w:r>
          <w:rPr>
            <w:lang w:val="de-DE"/>
          </w:rPr>
          <w:delText xml:space="preserve">under </w:delText>
        </w:r>
      </w:del>
      <w:r>
        <w:rPr>
          <w:lang w:val="en-US"/>
        </w:rPr>
        <w:t xml:space="preserve">do people show </w:t>
      </w:r>
      <w:del w:id="71" w:author="Van De Wouw, Sahira (2018)" w:date="2023-09-19T17:41:00Z">
        <w:r>
          <w:rPr>
            <w:lang w:val="en-US"/>
          </w:rPr>
          <w:delText xml:space="preserve">this </w:delText>
        </w:r>
      </w:del>
      <w:ins w:id="72" w:author="Van De Wouw, Sahira (2018)" w:date="2023-09-19T17:41:00Z">
        <w:r>
          <w:t xml:space="preserve">an </w:t>
        </w:r>
      </w:ins>
      <w:r>
        <w:rPr>
          <w:lang w:val="en-US"/>
        </w:rPr>
        <w:t xml:space="preserve">undersampling bias on economic tasks? And what computational mechanisms give rise to this bias? </w:t>
      </w:r>
      <w:commentRangeEnd w:id="53"/>
      <w:r>
        <w:commentReference w:id="53"/>
      </w:r>
      <w:commentRangeStart w:id="73"/>
      <w:r>
        <w:rPr>
          <w:lang w:val="en-US"/>
        </w:rPr>
        <w:t>Our</w:t>
      </w:r>
      <w:commentRangeEnd w:id="73"/>
      <w:r>
        <w:commentReference w:id="73"/>
      </w:r>
      <w:r>
        <w:rPr>
          <w:lang w:val="en-US"/>
        </w:rPr>
        <w:t xml:space="preserve"> current paper directly investigate</w:t>
      </w:r>
      <w:ins w:id="74" w:author="Van De Wouw, Sahira (2018)" w:date="2023-09-19T17:47:00Z">
        <w:r>
          <w:t>s</w:t>
        </w:r>
      </w:ins>
      <w:del w:id="75" w:author="Van De Wouw, Sahira (2018)" w:date="2023-09-19T17:47:00Z">
        <w:r>
          <w:delText>d</w:delText>
        </w:r>
      </w:del>
      <w:r>
        <w:rPr>
          <w:lang w:val="en-US"/>
        </w:rPr>
        <w:t xml:space="preserve"> these questions by systematically manipulating </w:t>
      </w:r>
      <w:commentRangeStart w:id="76"/>
      <w:r>
        <w:rPr>
          <w:lang w:val="en-US"/>
        </w:rPr>
        <w:t xml:space="preserve">several of </w:t>
      </w:r>
      <w:commentRangeEnd w:id="76"/>
      <w:r>
        <w:commentReference w:id="76"/>
      </w:r>
      <w:r>
        <w:rPr>
          <w:lang w:val="en-US"/>
        </w:rPr>
        <w:t>the new methods that are associated with studies that show oversampling, while keeping an economic scenario where participants make decisions about smartphone contract prices. Although participants did increase their sampling for sequences containing more options, generally participants maintained a relatively constant number of samples before decision, across most method</w:t>
      </w:r>
      <w:del w:id="77" w:author="Van De Wouw, Sahira (2018)" w:date="2023-09-19T17:49:00Z">
        <w:r>
          <w:delText>s</w:delText>
        </w:r>
      </w:del>
      <w:r>
        <w:rPr>
          <w:lang w:val="en-US"/>
        </w:rPr>
        <w:t xml:space="preserve"> manipulations. In contrast, the ideal observer</w:t>
      </w:r>
      <w:r>
        <w:rPr>
          <w:rtl/>
        </w:rPr>
        <w:t>’</w:t>
      </w:r>
      <w:r>
        <w:rPr>
          <w:lang w:val="en-US"/>
        </w:rPr>
        <w:t xml:space="preserve">s sampling </w:t>
      </w:r>
      <w:proofErr w:type="spellStart"/>
      <w:r>
        <w:rPr>
          <w:lang w:val="en-US"/>
        </w:rPr>
        <w:t>behaviour</w:t>
      </w:r>
      <w:proofErr w:type="spellEnd"/>
      <w:r>
        <w:rPr>
          <w:lang w:val="en-US"/>
        </w:rPr>
        <w:t xml:space="preserve"> was sensitive not just to sequence length but also to the payoff scheme (i.e., which ranks of choices were rewarded). This suggests that the stimulus domain </w:t>
      </w:r>
      <w:r>
        <w:rPr>
          <w:i/>
          <w:iCs/>
          <w:lang w:val="it-IT"/>
        </w:rPr>
        <w:t>per se</w:t>
      </w:r>
      <w:r>
        <w:rPr>
          <w:lang w:val="en-US"/>
        </w:rPr>
        <w:t xml:space="preserve"> (number- versus picture-based), combined with the choice of payoff scheme, may play a role in determining the size of undersampling bias.  On a computational level, we found that participants</w:t>
      </w:r>
      <w:r>
        <w:rPr>
          <w:rtl/>
        </w:rPr>
        <w:t xml:space="preserve">’ </w:t>
      </w:r>
      <w:r>
        <w:rPr>
          <w:lang w:val="en-US"/>
        </w:rPr>
        <w:t xml:space="preserve">sampling decisions on the economic task were best fit by a Bayesian model with a </w:t>
      </w:r>
      <w:proofErr w:type="spellStart"/>
      <w:r>
        <w:rPr>
          <w:lang w:val="en-US"/>
        </w:rPr>
        <w:t>parameterised</w:t>
      </w:r>
      <w:proofErr w:type="spellEnd"/>
      <w:r>
        <w:rPr>
          <w:lang w:val="en-US"/>
        </w:rPr>
        <w:t xml:space="preserve"> cost to sample, compared to </w:t>
      </w:r>
      <w:proofErr w:type="gramStart"/>
      <w:r>
        <w:rPr>
          <w:lang w:val="en-US"/>
        </w:rPr>
        <w:t>a number of</w:t>
      </w:r>
      <w:proofErr w:type="gramEnd"/>
      <w:r>
        <w:rPr>
          <w:lang w:val="en-US"/>
        </w:rPr>
        <w:t xml:space="preserve"> other computational models that could theoretically explain bias. The proclivity that we observed for participants</w:t>
      </w:r>
      <w:del w:id="78" w:author="Van De Wouw, Sahira (2018)" w:date="2023-09-19T17:50:00Z">
        <w:r>
          <w:rPr>
            <w:rtl/>
          </w:rPr>
          <w:delText>’</w:delText>
        </w:r>
      </w:del>
      <w:r>
        <w:rPr>
          <w:lang w:val="en-US"/>
        </w:rPr>
        <w:t xml:space="preserve"> to sample only within a restricted range, regardless of methods features, may therefore arise because </w:t>
      </w:r>
      <w:del w:id="79" w:author="Van De Wouw, Sahira (2018)" w:date="2023-09-19T17:50:00Z">
        <w:r>
          <w:delText xml:space="preserve"> </w:delText>
        </w:r>
      </w:del>
      <w:r>
        <w:rPr>
          <w:lang w:val="fr-FR"/>
        </w:rPr>
        <w:t>participants</w:t>
      </w:r>
      <w:del w:id="80" w:author="Van De Wouw, Sahira (2018)" w:date="2023-09-19T17:50:00Z">
        <w:r>
          <w:rPr>
            <w:rtl/>
          </w:rPr>
          <w:delText>’</w:delText>
        </w:r>
      </w:del>
      <w:r>
        <w:rPr>
          <w:lang w:val="en-US"/>
        </w:rPr>
        <w:t xml:space="preserve"> perceive that sampling is an intrinsically costly activity and so they limit how many options they are willing to sample before committing to one option.   </w:t>
      </w:r>
    </w:p>
    <w:p w14:paraId="54C9A9E3" w14:textId="77777777" w:rsidR="00CD408A" w:rsidRDefault="00000000">
      <w:pPr>
        <w:pStyle w:val="Body"/>
        <w:spacing w:after="120" w:line="480" w:lineRule="auto"/>
        <w:ind w:firstLine="720"/>
      </w:pPr>
      <w:r>
        <w:t xml:space="preserve"> </w:t>
      </w:r>
    </w:p>
    <w:p w14:paraId="57875D4E" w14:textId="77777777" w:rsidR="00CD408A" w:rsidRDefault="00CD408A">
      <w:pPr>
        <w:pStyle w:val="Body"/>
        <w:spacing w:after="120" w:line="480" w:lineRule="auto"/>
        <w:ind w:firstLine="720"/>
      </w:pPr>
    </w:p>
    <w:p w14:paraId="7F134C21" w14:textId="77777777" w:rsidR="00CD408A" w:rsidRDefault="00000000">
      <w:pPr>
        <w:pStyle w:val="Body"/>
        <w:spacing w:after="288" w:line="480" w:lineRule="auto"/>
      </w:pPr>
      <w:r>
        <w:rPr>
          <w:lang w:val="en-US"/>
        </w:rPr>
        <w:t>General Methods</w:t>
      </w:r>
    </w:p>
    <w:p w14:paraId="225C832E" w14:textId="77777777" w:rsidR="00CD408A" w:rsidRDefault="00000000">
      <w:pPr>
        <w:pStyle w:val="Body"/>
        <w:spacing w:after="288" w:line="480" w:lineRule="auto"/>
      </w:pPr>
      <w:r>
        <w:rPr>
          <w:lang w:val="en-US"/>
        </w:rPr>
        <w:t>Paradigm summary</w:t>
      </w:r>
    </w:p>
    <w:p w14:paraId="5221327C" w14:textId="77777777" w:rsidR="00CD408A" w:rsidRDefault="00000000">
      <w:pPr>
        <w:pStyle w:val="Body"/>
        <w:spacing w:after="288" w:line="480" w:lineRule="auto"/>
        <w:ind w:firstLine="720"/>
      </w:pPr>
      <w:ins w:id="81" w:author="Van De Wouw, Sahira (2018)" w:date="2023-09-20T11:01:00Z">
        <w:r>
          <w:rPr>
            <w:lang w:val="en-US"/>
          </w:rPr>
          <w:t>Here, w</w:t>
        </w:r>
      </w:ins>
      <w:del w:id="82" w:author="Van De Wouw, Sahira (2018)" w:date="2023-09-20T11:01:00Z">
        <w:r>
          <w:rPr>
            <w:lang w:val="de-DE"/>
          </w:rPr>
          <w:delText>W</w:delText>
        </w:r>
      </w:del>
      <w:proofErr w:type="spellStart"/>
      <w:r>
        <w:rPr>
          <w:lang w:val="es-ES_tradnl"/>
        </w:rPr>
        <w:t>e</w:t>
      </w:r>
      <w:proofErr w:type="spellEnd"/>
      <w:r>
        <w:rPr>
          <w:lang w:val="es-ES_tradnl"/>
        </w:rPr>
        <w:t xml:space="preserve"> </w:t>
      </w:r>
      <w:proofErr w:type="gramStart"/>
      <w:r>
        <w:rPr>
          <w:lang w:val="es-ES_tradnl"/>
        </w:rPr>
        <w:t>describe</w:t>
      </w:r>
      <w:proofErr w:type="gramEnd"/>
      <w:r>
        <w:rPr>
          <w:lang w:val="es-ES_tradnl"/>
        </w:rPr>
        <w:t xml:space="preserve"> </w:t>
      </w:r>
      <w:del w:id="83" w:author="Van De Wouw, Sahira (2018)" w:date="2023-09-20T11:01:00Z">
        <w:r>
          <w:rPr>
            <w:lang w:val="en-US"/>
          </w:rPr>
          <w:delText xml:space="preserve">here </w:delText>
        </w:r>
      </w:del>
      <w:r>
        <w:rPr>
          <w:lang w:val="en-US"/>
        </w:rPr>
        <w:t>how we use computational models to gauge the optimality of participants</w:t>
      </w:r>
      <w:r>
        <w:rPr>
          <w:rtl/>
        </w:rPr>
        <w:t xml:space="preserve">’ </w:t>
      </w:r>
      <w:r>
        <w:rPr>
          <w:lang w:val="en-US"/>
        </w:rPr>
        <w:t>decisions and to build theories about the source</w:t>
      </w:r>
      <w:ins w:id="84" w:author="Van De Wouw, Sahira (2018)" w:date="2023-09-22T19:25:00Z">
        <w:r>
          <w:t>(</w:t>
        </w:r>
      </w:ins>
      <w:r>
        <w:t>s</w:t>
      </w:r>
      <w:ins w:id="85" w:author="Van De Wouw, Sahira (2018)" w:date="2023-09-22T19:25:00Z">
        <w:r>
          <w:t>)</w:t>
        </w:r>
      </w:ins>
      <w:r>
        <w:rPr>
          <w:lang w:val="en-US"/>
        </w:rPr>
        <w:t xml:space="preserve"> of participants</w:t>
      </w:r>
      <w:r>
        <w:rPr>
          <w:rtl/>
        </w:rPr>
        <w:t xml:space="preserve">’ </w:t>
      </w:r>
      <w:r>
        <w:rPr>
          <w:lang w:val="en-US"/>
        </w:rPr>
        <w:t xml:space="preserve">bias in these tasks.  </w:t>
      </w:r>
      <w:r>
        <w:rPr>
          <w:lang w:val="en-US"/>
        </w:rPr>
        <w:lastRenderedPageBreak/>
        <w:t xml:space="preserve">First, we briefly describe the features of our paradigms that are relevant for understanding the operations of the models. More specific methods for individual studies will be described in separate sections later. </w:t>
      </w:r>
    </w:p>
    <w:p w14:paraId="5E9A906B" w14:textId="77777777" w:rsidR="00CD408A" w:rsidRDefault="00000000">
      <w:pPr>
        <w:pStyle w:val="Body"/>
        <w:spacing w:after="288" w:line="480" w:lineRule="auto"/>
        <w:ind w:firstLine="720"/>
      </w:pPr>
      <w:r>
        <w:rPr>
          <w:lang w:val="en-US"/>
        </w:rPr>
        <w:t>We implemented full information optimal stopping problems in which participants attempted to choose the</w:t>
      </w:r>
      <w:ins w:id="86" w:author="Van De Wouw, Sahira (2018)" w:date="2023-09-22T19:26:00Z">
        <w:r>
          <w:t xml:space="preserve"> </w:t>
        </w:r>
      </w:ins>
      <w:ins w:id="87" w:author="Van De Wouw, Sahira (2018)" w:date="2023-09-22T19:32:00Z">
        <w:r>
          <w:rPr>
            <w:lang w:val="en-US"/>
          </w:rPr>
          <w:t xml:space="preserve">price of a </w:t>
        </w:r>
      </w:ins>
      <w:del w:id="88" w:author="Van De Wouw, Sahira (2018)" w:date="2023-09-22T19:26:00Z">
        <w:r>
          <w:rPr>
            <w:lang w:val="en-US"/>
          </w:rPr>
          <w:delText xml:space="preserve"> most preferred </w:delText>
        </w:r>
      </w:del>
      <w:r>
        <w:rPr>
          <w:lang w:val="en-US"/>
        </w:rPr>
        <w:t xml:space="preserve">mobile phone contract </w:t>
      </w:r>
      <w:del w:id="89" w:author="Van De Wouw, Sahira (2018)" w:date="2023-09-22T19:32:00Z">
        <w:r>
          <w:rPr>
            <w:lang w:val="en-US"/>
          </w:rPr>
          <w:delText xml:space="preserve">price </w:delText>
        </w:r>
      </w:del>
      <w:r>
        <w:rPr>
          <w:lang w:val="en-US"/>
        </w:rPr>
        <w:t xml:space="preserve">that they </w:t>
      </w:r>
      <w:ins w:id="90" w:author="Van De Wouw, Sahira (2018)" w:date="2023-09-22T19:32:00Z">
        <w:r>
          <w:rPr>
            <w:lang w:val="en-US"/>
          </w:rPr>
          <w:t>most preferred</w:t>
        </w:r>
      </w:ins>
      <w:del w:id="91" w:author="Van De Wouw, Sahira (2018)" w:date="2023-09-22T19:32:00Z">
        <w:r>
          <w:rPr>
            <w:lang w:val="en-US"/>
          </w:rPr>
          <w:delText>could</w:delText>
        </w:r>
      </w:del>
      <w:r>
        <w:rPr>
          <w:lang w:val="en-US"/>
        </w:rPr>
        <w:t xml:space="preserve">. Prices </w:t>
      </w:r>
      <w:del w:id="92" w:author="Van De Wouw, Sahira (2018)" w:date="2023-09-22T19:36:00Z">
        <w:r>
          <w:delText xml:space="preserve">in </w:delText>
        </w:r>
      </w:del>
      <w:ins w:id="93" w:author="Van De Wouw, Sahira (2018)" w:date="2023-09-22T19:36:00Z">
        <w:r>
          <w:rPr>
            <w:lang w:val="en-US"/>
          </w:rPr>
          <w:t>used for</w:t>
        </w:r>
        <w:r>
          <w:t xml:space="preserve"> </w:t>
        </w:r>
      </w:ins>
      <w:r>
        <w:rPr>
          <w:lang w:val="en-US"/>
        </w:rPr>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w:t>
      </w:r>
      <w:proofErr w:type="spellStart"/>
      <w:r>
        <w:rPr>
          <w:lang w:val="en-US"/>
        </w:rPr>
        <w:t>maximise</w:t>
      </w:r>
      <w:proofErr w:type="spellEnd"/>
      <w:r>
        <w:rPr>
          <w:lang w:val="en-US"/>
        </w:rPr>
        <w:t xml:space="preserve"> the likelihood that the distribution of option values used in our studies would approximate the </w:t>
      </w:r>
      <w:r>
        <w:rPr>
          <w:rtl/>
          <w:lang w:val="ar-SA"/>
        </w:rPr>
        <w:t>“</w:t>
      </w:r>
      <w:r>
        <w:rPr>
          <w:lang w:val="en-US"/>
        </w:rPr>
        <w:t>true</w:t>
      </w:r>
      <w:r>
        <w:t xml:space="preserve">” </w:t>
      </w:r>
      <w:r>
        <w:rPr>
          <w:lang w:val="en-US"/>
        </w:rPr>
        <w:t>generating distribution of smartphone price options in the participants</w:t>
      </w:r>
      <w:r>
        <w:rPr>
          <w:rtl/>
        </w:rPr>
        <w:t xml:space="preserve">’ </w:t>
      </w:r>
      <w:r>
        <w:rPr>
          <w:lang w:val="en-US"/>
        </w:rPr>
        <w:t>local market and thereby also approximate any prior expectations participants derived from their experience with smartphone contract prices prior to the study.</w:t>
      </w:r>
    </w:p>
    <w:p w14:paraId="6AA33CC0" w14:textId="77777777" w:rsidR="00CD408A" w:rsidRDefault="00000000">
      <w:pPr>
        <w:pStyle w:val="Body"/>
        <w:spacing w:after="288" w:line="480" w:lineRule="auto"/>
      </w:pPr>
      <w:r>
        <w:rPr>
          <w:lang w:val="en-US"/>
        </w:rPr>
        <w:t>In some study conditions (Pilot full</w:t>
      </w:r>
      <w:ins w:id="94" w:author="Van De Wouw, Sahira (2018)" w:date="2023-09-22T19:37:00Z">
        <w:r>
          <w:rPr>
            <w:lang w:val="fr-FR"/>
          </w:rPr>
          <w:t xml:space="preserve"> condition</w:t>
        </w:r>
      </w:ins>
      <w:r>
        <w:rPr>
          <w:lang w:val="en-US"/>
        </w:rPr>
        <w:t>, Study 1 full and ratings conditions, Study 2</w:t>
      </w:r>
      <w:ins w:id="95" w:author="Van De Wouw, Sahira (2018)" w:date="2023-09-22T19:37:00Z">
        <w:r>
          <w:rPr>
            <w:lang w:val="en-US"/>
          </w:rPr>
          <w:t>, and Study 3</w:t>
        </w:r>
      </w:ins>
      <w:r>
        <w:t xml:space="preserve"> </w:t>
      </w:r>
      <w:del w:id="96" w:author="Van De Wouw, Sahira (2018)" w:date="2023-09-22T19:37:00Z">
        <w:r>
          <w:rPr>
            <w:lang w:val="en-US"/>
          </w:rPr>
          <w:delText xml:space="preserve">and </w:delText>
        </w:r>
      </w:del>
      <w:r>
        <w:rPr>
          <w:lang w:val="en-US"/>
        </w:rPr>
        <w:t>both sequence length conditions</w:t>
      </w:r>
      <w:del w:id="97" w:author="Van De Wouw, Sahira (2018)" w:date="2023-09-22T19:37:00Z">
        <w:r>
          <w:rPr>
            <w:lang w:val="en-US"/>
          </w:rPr>
          <w:delText xml:space="preserve"> of Study 3</w:delText>
        </w:r>
      </w:del>
      <w:r>
        <w:rPr>
          <w:lang w:val="en-US"/>
        </w:rPr>
        <w:t xml:space="preserve">), the paradigm began with a </w:t>
      </w:r>
      <w:r>
        <w:rPr>
          <w:rtl/>
          <w:lang w:val="ar-SA"/>
        </w:rPr>
        <w:t>“</w:t>
      </w:r>
      <w:r>
        <w:rPr>
          <w:lang w:val="en-US"/>
        </w:rPr>
        <w:t>Phase 1</w:t>
      </w:r>
      <w:r>
        <w:t xml:space="preserve">” </w:t>
      </w:r>
      <w:r>
        <w:rPr>
          <w:lang w:val="en-US"/>
        </w:rPr>
        <w:t xml:space="preserve">ratings task, in which participants viewed the full distribution of prices that </w:t>
      </w:r>
      <w:del w:id="98" w:author="Van De Wouw, Sahira (2018)" w:date="2023-09-22T19:38:00Z">
        <w:r>
          <w:rPr>
            <w:lang w:val="en-US"/>
          </w:rPr>
          <w:delText>might (or might not)</w:delText>
        </w:r>
      </w:del>
      <w:ins w:id="99" w:author="Van De Wouw, Sahira (2018)" w:date="2023-09-22T19:38:00Z">
        <w:r>
          <w:rPr>
            <w:lang w:val="en-US"/>
          </w:rPr>
          <w:t>could</w:t>
        </w:r>
      </w:ins>
      <w:r>
        <w:rPr>
          <w:lang w:val="en-US"/>
        </w:rPr>
        <w:t xml:space="preserve"> appear as options later and rated each for its </w:t>
      </w:r>
      <w:r>
        <w:rPr>
          <w:rtl/>
          <w:lang w:val="ar-SA"/>
        </w:rPr>
        <w:t>“</w:t>
      </w:r>
      <w:r>
        <w:rPr>
          <w:lang w:val="en-US"/>
        </w:rPr>
        <w:t>attractiveness</w:t>
      </w:r>
      <w:r>
        <w:t xml:space="preserve">” </w:t>
      </w:r>
      <w:r>
        <w:rPr>
          <w:lang w:val="en-US"/>
        </w:rPr>
        <w:t>or subjective value. As described below, some models operate over objective / raw prices (</w:t>
      </w:r>
      <w:commentRangeStart w:id="100"/>
      <w:r>
        <w:rPr>
          <w:lang w:val="nl-NL"/>
        </w:rPr>
        <w:t>OV</w:t>
      </w:r>
      <w:commentRangeEnd w:id="100"/>
      <w:r>
        <w:commentReference w:id="100"/>
      </w:r>
      <w:r>
        <w:rPr>
          <w:lang w:val="en-US"/>
        </w:rPr>
        <w:t xml:space="preserve">) and other models operate on the subjective value of the prices (SV), derived from the ratings measured during phase 1. In phase1, participants also had the opportunity to learn the </w:t>
      </w:r>
      <w:r>
        <w:rPr>
          <w:rtl/>
          <w:lang w:val="ar-SA"/>
        </w:rPr>
        <w:t>“</w:t>
      </w:r>
      <w:r>
        <w:rPr>
          <w:lang w:val="en-US"/>
        </w:rPr>
        <w:t>generating</w:t>
      </w:r>
      <w:r>
        <w:t xml:space="preserve">” </w:t>
      </w:r>
      <w:r>
        <w:rPr>
          <w:lang w:val="en-US"/>
        </w:rPr>
        <w:t>distribution of option values and thereby establish prior expectations about the probabilities with which certain option values might appear in any given sequence, later in the optimal stopping task. The distribution of these ratings could also be used to fix the models</w:t>
      </w:r>
      <w:r>
        <w:rPr>
          <w:rtl/>
        </w:rPr>
        <w:t xml:space="preserve">’ </w:t>
      </w:r>
      <w:r>
        <w:rPr>
          <w:lang w:val="en-US"/>
        </w:rPr>
        <w:t xml:space="preserve">prior on its generating distribution of option values (See </w:t>
      </w:r>
      <w:r>
        <w:rPr>
          <w:i/>
          <w:iCs/>
          <w:lang w:val="en-US"/>
        </w:rPr>
        <w:t>Ideal observer optimality model</w:t>
      </w:r>
      <w:r>
        <w:rPr>
          <w:lang w:val="en-US"/>
        </w:rPr>
        <w:t xml:space="preserve"> section below for more information).</w:t>
      </w:r>
    </w:p>
    <w:p w14:paraId="290D291F" w14:textId="77777777" w:rsidR="00CD408A" w:rsidRDefault="00000000">
      <w:pPr>
        <w:pStyle w:val="Body"/>
        <w:spacing w:after="288" w:line="480" w:lineRule="auto"/>
        <w:ind w:firstLine="720"/>
      </w:pPr>
      <w:r>
        <w:rPr>
          <w:lang w:val="en-US"/>
        </w:rPr>
        <w:lastRenderedPageBreak/>
        <w:t xml:space="preserve">Next, in the optimal stopping task, participants engaged with several fixed length sequences of option values, populated by prices </w:t>
      </w:r>
      <w:ins w:id="101" w:author="Sahira van de Wouw" w:date="2023-11-27T19:16:00Z">
        <w:r>
          <w:rPr>
            <w:lang w:val="en-US"/>
          </w:rPr>
          <w:t xml:space="preserve">sampled randomly, </w:t>
        </w:r>
      </w:ins>
      <w:del w:id="102" w:author="Sahira van de Wouw" w:date="2023-11-27T19:16:00Z">
        <w:r>
          <w:rPr>
            <w:lang w:val="en-US"/>
          </w:rPr>
          <w:delText xml:space="preserve">randomly-sampled </w:delText>
        </w:r>
      </w:del>
      <w:r>
        <w:rPr>
          <w:lang w:val="en-US"/>
        </w:rPr>
        <w:t>without replacement</w:t>
      </w:r>
      <w:ins w:id="103" w:author="Sahira van de Wouw" w:date="2023-11-27T19:16:00Z">
        <w:r>
          <w:rPr>
            <w:lang w:val="en-US"/>
          </w:rPr>
          <w:t>,</w:t>
        </w:r>
      </w:ins>
      <w:r>
        <w:rPr>
          <w:lang w:val="en-US"/>
        </w:rPr>
        <w:t xml:space="preserve"> from the Phase 1 generating distribution (12 option values in all conditions in all studies except Study 3, which compared performance for 10 versus 14 options).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If the last price in a sequence is reached, that price became their choice by default.</w:t>
      </w:r>
    </w:p>
    <w:p w14:paraId="78EF6453" w14:textId="77777777" w:rsidR="00CD408A" w:rsidRDefault="00000000">
      <w:pPr>
        <w:pStyle w:val="Body"/>
        <w:spacing w:after="288" w:line="480" w:lineRule="auto"/>
      </w:pPr>
      <w:r>
        <w:rPr>
          <w:lang w:val="en-US"/>
        </w:rPr>
        <w:t xml:space="preserve">Ideal observer optimality model </w:t>
      </w:r>
      <w:r>
        <w:br/>
      </w:r>
      <w:commentRangeStart w:id="104"/>
    </w:p>
    <w:p w14:paraId="12E8AABB" w14:textId="77777777" w:rsidR="00CD408A" w:rsidRDefault="00000000">
      <w:pPr>
        <w:pStyle w:val="Body"/>
        <w:spacing w:after="288" w:line="480" w:lineRule="auto"/>
        <w:ind w:firstLine="720"/>
      </w:pPr>
      <w:r>
        <w:rPr>
          <w:lang w:val="en-US"/>
        </w:rPr>
        <w:t>On our optimal stopping tasks, the number of options sampled before taking / choosing an option by human participants was compared to that of an ideal observer model, as an optimality benchmark, for which performance is Bayes-optimal</w:t>
      </w:r>
      <w:commentRangeEnd w:id="104"/>
      <w:r>
        <w:commentReference w:id="104"/>
      </w:r>
      <w:r>
        <w:rPr>
          <w:lang w:val="en-US"/>
        </w:rPr>
        <w:t>. This finite-horizon, discrete-time, Markov decision process (MDP) model has been used in previous studies and mathematical details are also given in these papers (Cardinale et al., 2021; Costa &amp; Averbeck, 2015; Furl et al., 2019; van de Wouw et al., 2022). The Bayesian version of the full information problem optimality model builds on the classic Gilbert and Mosteller model (Gilbert &amp; Mosteller, 1966) as a starting point. Like the Gilbert and Mosteller model, the Bayesian optimality model</w:t>
      </w:r>
      <w:r>
        <w:rPr>
          <w:rtl/>
        </w:rPr>
        <w:t>’</w:t>
      </w:r>
      <w:r>
        <w:rPr>
          <w:lang w:val="en-US"/>
        </w:rPr>
        <w:t>s expectations about future option values are derived from the model</w:t>
      </w:r>
      <w:r>
        <w:rPr>
          <w:rtl/>
        </w:rPr>
        <w:t>’</w:t>
      </w:r>
      <w:r>
        <w:rPr>
          <w:lang w:val="en-US"/>
        </w:rPr>
        <w:t xml:space="preserve">s belief about the distribution from which future options are assumed to be generated (i.e., the generating distribution). More precisely, the utility </w:t>
      </w:r>
      <w:r>
        <w:rPr>
          <w:i/>
          <w:iCs/>
        </w:rPr>
        <w:t>u</w:t>
      </w:r>
      <w:r>
        <w:rPr>
          <w:lang w:val="en-US"/>
        </w:rPr>
        <w:t xml:space="preserve"> for the state </w:t>
      </w:r>
      <w:r>
        <w:rPr>
          <w:i/>
          <w:iCs/>
        </w:rPr>
        <w:t xml:space="preserve">s </w:t>
      </w:r>
      <w:r>
        <w:rPr>
          <w:lang w:val="en-US"/>
        </w:rPr>
        <w:t xml:space="preserve">at sample </w:t>
      </w:r>
      <w:r>
        <w:rPr>
          <w:i/>
          <w:iCs/>
        </w:rPr>
        <w:t>t</w:t>
      </w:r>
      <w:r>
        <w:rPr>
          <w:lang w:val="en-US"/>
        </w:rPr>
        <w:t xml:space="preserve"> is the maximal action value </w:t>
      </w:r>
      <w:r>
        <w:rPr>
          <w:i/>
          <w:iCs/>
          <w:lang w:val="it-IT"/>
        </w:rPr>
        <w:t>Q</w:t>
      </w:r>
      <w:r>
        <w:rPr>
          <w:lang w:val="en-US"/>
        </w:rPr>
        <w:t xml:space="preserve">, out of the available actions </w:t>
      </w:r>
      <w:proofErr w:type="spellStart"/>
      <w:r>
        <w:rPr>
          <w:i/>
          <w:iCs/>
        </w:rPr>
        <w:t>a</w:t>
      </w:r>
      <w:proofErr w:type="spellEnd"/>
      <w:r>
        <w:rPr>
          <w:i/>
          <w:iCs/>
        </w:rPr>
        <w:t xml:space="preserve"> </w:t>
      </w:r>
      <w:r>
        <w:t xml:space="preserve">in </w:t>
      </w:r>
      <w:r>
        <w:rPr>
          <w:i/>
          <w:iCs/>
        </w:rPr>
        <w:t>A</w:t>
      </w:r>
      <w:r>
        <w:rPr>
          <w:lang w:val="en-US"/>
        </w:rPr>
        <w:t xml:space="preserve">, which in turn depend on the reward values </w:t>
      </w:r>
      <w:r>
        <w:rPr>
          <w:i/>
          <w:iCs/>
        </w:rPr>
        <w:t>r</w:t>
      </w:r>
      <w:r>
        <w:rPr>
          <w:lang w:val="en-US"/>
        </w:rPr>
        <w:t xml:space="preserve"> and the probabilities of outcomes </w:t>
      </w:r>
      <w:r>
        <w:rPr>
          <w:i/>
          <w:iCs/>
        </w:rPr>
        <w:t>j</w:t>
      </w:r>
      <w:r>
        <w:rPr>
          <w:lang w:val="en-US"/>
        </w:rPr>
        <w:t xml:space="preserve"> of subsequent states (i.e., the generating distribution), weighted by their utilities.</w:t>
      </w:r>
    </w:p>
    <w:p w14:paraId="7C645095" w14:textId="77777777" w:rsidR="00CD408A" w:rsidRDefault="00000000">
      <w:pPr>
        <w:pStyle w:val="ListParagraph"/>
        <w:spacing w:after="288" w:line="480" w:lineRule="auto"/>
        <w:jc w:val="center"/>
        <w:rPr>
          <w:sz w:val="20"/>
        </w:rPr>
      </w:pPr>
      <m:oMathPara>
        <m:oMathParaPr>
          <m:jc m:val="center"/>
        </m:oMathParaPr>
        <m:oMath>
          <m:sSub>
            <m:sSubPr>
              <m:ctrlPr>
                <w:ins w:id="105"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t</m:t>
              </m:r>
            </m:sub>
          </m:sSub>
          <m:d>
            <m:dPr>
              <m:ctrlPr>
                <w:ins w:id="106" w:author="McKay, Ryan" w:date="2023-12-01T06:05:00Z">
                  <w:rPr>
                    <w:rFonts w:ascii="Cambria Math" w:hAnsi="Cambria Math"/>
                    <w:i/>
                    <w:sz w:val="24"/>
                    <w:szCs w:val="24"/>
                  </w:rPr>
                </w:ins>
              </m:ctrlPr>
            </m:dPr>
            <m:e>
              <m:sSub>
                <m:sSubPr>
                  <m:ctrlPr>
                    <w:ins w:id="107"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e>
          </m:d>
          <m:r>
            <w:rPr>
              <w:rFonts w:ascii="Cambria Math" w:hAnsi="Cambria Math"/>
              <w:sz w:val="24"/>
              <w:szCs w:val="24"/>
            </w:rPr>
            <m:t>=</m:t>
          </m:r>
          <m:func>
            <m:funcPr>
              <m:ctrlPr>
                <w:ins w:id="108" w:author="McKay, Ryan" w:date="2023-12-01T06:05:00Z">
                  <w:rPr>
                    <w:rFonts w:ascii="Cambria Math" w:hAnsi="Cambria Math"/>
                    <w:i/>
                    <w:sz w:val="24"/>
                    <w:szCs w:val="24"/>
                  </w:rPr>
                </w:ins>
              </m:ctrlPr>
            </m:funcPr>
            <m:fName>
              <m:limLow>
                <m:limLowPr>
                  <m:ctrlPr>
                    <w:ins w:id="109" w:author="McKay, Ryan" w:date="2023-12-01T06:05:00Z">
                      <w:rPr>
                        <w:rFonts w:ascii="Cambria Math" w:hAnsi="Cambria Math"/>
                      </w:rPr>
                    </w:ins>
                  </m:ctrlPr>
                </m:limLowPr>
                <m:e>
                  <m:r>
                    <w:rPr>
                      <w:rFonts w:ascii="Cambria Math" w:hAnsi="Cambria Math"/>
                      <w:sz w:val="24"/>
                      <w:szCs w:val="24"/>
                    </w:rPr>
                    <m:t>max</m:t>
                  </m:r>
                </m:e>
                <m:lim>
                  <m:r>
                    <w:rPr>
                      <w:rFonts w:ascii="Cambria Math" w:hAnsi="Cambria Math"/>
                      <w:sz w:val="24"/>
                      <w:szCs w:val="24"/>
                    </w:rPr>
                    <m:t>a∈</m:t>
                  </m:r>
                  <m:sSub>
                    <m:sSubPr>
                      <m:ctrlPr>
                        <w:ins w:id="110" w:author="McKay, Ryan" w:date="2023-12-01T06:05:00Z">
                          <w:rPr>
                            <w:rFonts w:ascii="Cambria Math" w:hAnsi="Cambria Math"/>
                          </w:rPr>
                        </w:ins>
                      </m:ctrlPr>
                    </m:sSubPr>
                    <m:e>
                      <m:r>
                        <w:rPr>
                          <w:rFonts w:ascii="Cambria Math" w:hAnsi="Cambria Math"/>
                          <w:sz w:val="24"/>
                          <w:szCs w:val="24"/>
                        </w:rPr>
                        <m:t>A</m:t>
                      </m:r>
                    </m:e>
                    <m:sub>
                      <m:sSub>
                        <m:sSubPr>
                          <m:ctrlPr>
                            <w:ins w:id="111"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sub>
                  </m:sSub>
                </m:lim>
              </m:limLow>
            </m:fName>
            <m:e>
              <m:d>
                <m:dPr>
                  <m:begChr m:val="{"/>
                  <m:endChr m:val="}"/>
                  <m:ctrlPr>
                    <w:ins w:id="112" w:author="McKay, Ryan" w:date="2023-12-01T06:05:00Z">
                      <w:rPr>
                        <w:rFonts w:ascii="Cambria Math" w:hAnsi="Cambria Math"/>
                        <w:i/>
                        <w:sz w:val="24"/>
                        <w:szCs w:val="24"/>
                      </w:rPr>
                    </w:ins>
                  </m:ctrlPr>
                </m:dPr>
                <m:e>
                  <m:sSub>
                    <m:sSubPr>
                      <m:ctrlPr>
                        <w:ins w:id="113"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14" w:author="McKay, Ryan" w:date="2023-12-01T06:05:00Z">
                          <w:rPr>
                            <w:rFonts w:ascii="Cambria Math" w:hAnsi="Cambria Math"/>
                            <w:i/>
                            <w:sz w:val="24"/>
                            <w:szCs w:val="24"/>
                          </w:rPr>
                        </w:ins>
                      </m:ctrlPr>
                    </m:dPr>
                    <m:e>
                      <m:sSub>
                        <m:sSubPr>
                          <m:ctrlPr>
                            <w:ins w:id="115"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r>
                    <w:rPr>
                      <w:rFonts w:ascii="Cambria Math" w:hAnsi="Cambria Math"/>
                      <w:sz w:val="24"/>
                      <w:szCs w:val="24"/>
                    </w:rPr>
                    <m:t>+</m:t>
                  </m:r>
                  <m:nary>
                    <m:naryPr>
                      <m:limLoc m:val="subSup"/>
                      <m:ctrlPr>
                        <w:ins w:id="116" w:author="McKay, Ryan" w:date="2023-12-01T06:05:00Z">
                          <w:rPr>
                            <w:rFonts w:ascii="Cambria Math" w:hAnsi="Cambria Math"/>
                            <w:i/>
                            <w:sz w:val="24"/>
                            <w:szCs w:val="24"/>
                          </w:rPr>
                        </w:ins>
                      </m:ctrlPr>
                    </m:naryPr>
                    <m:sub>
                      <m:r>
                        <w:rPr>
                          <w:rFonts w:ascii="Cambria Math" w:hAnsi="Cambria Math"/>
                          <w:sz w:val="24"/>
                          <w:szCs w:val="24"/>
                        </w:rPr>
                        <m:t>s</m:t>
                      </m:r>
                    </m:sub>
                    <m:sup/>
                    <m:e>
                      <m:sSub>
                        <m:sSubPr>
                          <m:ctrlPr>
                            <w:ins w:id="117" w:author="McKay, Ryan" w:date="2023-12-01T06:05:00Z">
                              <w:rPr>
                                <w:rFonts w:ascii="Cambria Math" w:hAnsi="Cambria Math"/>
                              </w:rPr>
                            </w:ins>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ins w:id="118"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sSub>
                        <m:sSubPr>
                          <m:ctrlPr>
                            <w:ins w:id="119"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t+1</m:t>
                          </m:r>
                        </m:sub>
                      </m:sSub>
                      <m:r>
                        <w:rPr>
                          <w:rFonts w:ascii="Cambria Math" w:hAnsi="Cambria Math"/>
                          <w:sz w:val="24"/>
                          <w:szCs w:val="24"/>
                        </w:rPr>
                        <m:t>(j)</m:t>
                      </m:r>
                      <m:sSub>
                        <m:sSubPr>
                          <m:ctrlPr>
                            <w:ins w:id="120" w:author="McKay, Ryan" w:date="2023-12-01T06:05:00Z">
                              <w:rPr>
                                <w:rFonts w:ascii="Cambria Math" w:hAnsi="Cambria Math"/>
                              </w:rPr>
                            </w:ins>
                          </m:ctrlPr>
                        </m:sSubPr>
                        <m:e>
                          <m:r>
                            <w:rPr>
                              <w:rFonts w:ascii="Cambria Math" w:hAnsi="Cambria Math"/>
                              <w:sz w:val="24"/>
                              <w:szCs w:val="24"/>
                            </w:rPr>
                            <m:t>d</m:t>
                          </m:r>
                        </m:e>
                        <m:sub>
                          <m:r>
                            <w:rPr>
                              <w:rFonts w:ascii="Cambria Math" w:hAnsi="Cambria Math"/>
                              <w:sz w:val="24"/>
                              <w:szCs w:val="24"/>
                            </w:rPr>
                            <m:t>j</m:t>
                          </m:r>
                        </m:sub>
                      </m:sSub>
                    </m:e>
                  </m:nary>
                </m:e>
              </m:d>
            </m:e>
          </m:func>
        </m:oMath>
      </m:oMathPara>
    </w:p>
    <w:p w14:paraId="79CD59B0" w14:textId="77777777" w:rsidR="00CD408A" w:rsidRDefault="00000000">
      <w:pPr>
        <w:pStyle w:val="Body"/>
        <w:spacing w:after="288" w:line="480" w:lineRule="auto"/>
        <w:rPr>
          <w:sz w:val="20"/>
        </w:rPr>
      </w:pPr>
      <w:r>
        <w:rPr>
          <w:lang w:val="en-US"/>
        </w:rPr>
        <w:t xml:space="preserve">The terms appearing inside the curly brackets are taken collectively as the action value </w:t>
      </w:r>
      <w:r>
        <w:rPr>
          <w:i/>
          <w:iCs/>
          <w:lang w:val="it-IT"/>
        </w:rPr>
        <w:t>Q</w:t>
      </w:r>
      <w:r>
        <w:t xml:space="preserve">. </w:t>
      </w:r>
      <m:oMath>
        <m:sSub>
          <m:sSubPr>
            <m:ctrlPr>
              <w:ins w:id="121"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22" w:author="McKay, Ryan" w:date="2023-12-01T06:05:00Z">
                <w:rPr>
                  <w:rFonts w:ascii="Cambria Math" w:hAnsi="Cambria Math"/>
                  <w:i/>
                  <w:sz w:val="24"/>
                  <w:szCs w:val="24"/>
                </w:rPr>
              </w:ins>
            </m:ctrlPr>
          </m:dPr>
          <m:e>
            <m:sSub>
              <m:sSubPr>
                <m:ctrlPr>
                  <w:ins w:id="123"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Pr>
          <w:lang w:val="en-US"/>
        </w:rPr>
        <w:t xml:space="preserve">is the reward that will be obtained in state </w:t>
      </w:r>
      <w:r>
        <w:rPr>
          <w:i/>
          <w:iCs/>
        </w:rPr>
        <w:t>s</w:t>
      </w:r>
      <w:r>
        <w:rPr>
          <w:lang w:val="en-US"/>
        </w:rPr>
        <w:t xml:space="preserve"> at sample </w:t>
      </w:r>
      <w:r>
        <w:rPr>
          <w:i/>
          <w:iCs/>
        </w:rPr>
        <w:t>t</w:t>
      </w:r>
      <w:r>
        <w:rPr>
          <w:lang w:val="en-US"/>
        </w:rPr>
        <w:t xml:space="preserve"> if action </w:t>
      </w:r>
      <w:r>
        <w:rPr>
          <w:i/>
          <w:iCs/>
        </w:rPr>
        <w:t>a</w:t>
      </w:r>
      <w:r>
        <w:rPr>
          <w:lang w:val="en-US"/>
        </w:rPr>
        <w:t xml:space="preserve"> is taken. The model described here develops the classic Gilbert and Mosteller formulation by reducing r by costs incurred by sampling again. This is embodied in the </w:t>
      </w:r>
      <w:r>
        <w:rPr>
          <w:rtl/>
          <w:lang w:val="ar-SA"/>
        </w:rPr>
        <w:t>“</w:t>
      </w:r>
      <w:r>
        <w:rPr>
          <w:lang w:val="en-US"/>
        </w:rPr>
        <w:t>cost to sample</w:t>
      </w:r>
      <w:r>
        <w:t xml:space="preserve">” </w:t>
      </w:r>
      <w:r>
        <w:rPr>
          <w:lang w:val="en-US"/>
        </w:rPr>
        <w:t xml:space="preserve">penalty term </w:t>
      </w:r>
      <w:r>
        <w:rPr>
          <w:i/>
          <w:iCs/>
        </w:rPr>
        <w:t xml:space="preserve">C </w:t>
      </w:r>
      <w:r>
        <w:rPr>
          <w:lang w:val="en-US"/>
        </w:rPr>
        <w:t xml:space="preserve">(See formula for </w:t>
      </w:r>
      <m:oMath>
        <m:sSub>
          <m:sSubPr>
            <m:ctrlPr>
              <w:ins w:id="124"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25" w:author="McKay, Ryan" w:date="2023-12-01T06:05:00Z">
                <w:rPr>
                  <w:rFonts w:ascii="Cambria Math" w:hAnsi="Cambria Math"/>
                  <w:i/>
                  <w:sz w:val="24"/>
                  <w:szCs w:val="24"/>
                </w:rPr>
              </w:ins>
            </m:ctrlPr>
          </m:dPr>
          <m:e>
            <m:sSub>
              <m:sSubPr>
                <m:ctrlPr>
                  <w:ins w:id="126"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Pr>
          <w:lang w:val="en-US"/>
        </w:rPr>
        <w:t xml:space="preserve"> below). As there was no extrinsic cost-to-sample in any of our experimental designs herein, </w:t>
      </w:r>
      <w:r>
        <w:rPr>
          <w:i/>
          <w:iCs/>
        </w:rPr>
        <w:t>C</w:t>
      </w:r>
      <w:r>
        <w:rPr>
          <w:lang w:val="en-US"/>
        </w:rPr>
        <w:t xml:space="preserve"> was always fixed to zero for the ideal observer model. The integral is taken over the possible states </w:t>
      </w:r>
      <w:proofErr w:type="gramStart"/>
      <w:r>
        <w:rPr>
          <w:lang w:val="en-US"/>
        </w:rPr>
        <w:t>subsequent to</w:t>
      </w:r>
      <w:proofErr w:type="gramEnd"/>
      <w:r>
        <w:rPr>
          <w:lang w:val="en-US"/>
        </w:rPr>
        <w:t xml:space="preserve"> the current sample. Each of these states is weighted by the probability of transitioning into it from the current state, given by </w:t>
      </w:r>
      <m:oMath>
        <m:sSub>
          <m:sSubPr>
            <m:ctrlPr>
              <w:ins w:id="127" w:author="McKay, Ryan" w:date="2023-12-01T06:05:00Z">
                <w:rPr>
                  <w:rFonts w:ascii="Cambria Math" w:hAnsi="Cambria Math"/>
                </w:rPr>
              </w:ins>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ins w:id="128"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Pr>
          <w:lang w:val="en-US"/>
        </w:rPr>
        <w:t>, as derived from the generating distribution.</w:t>
      </w:r>
    </w:p>
    <w:p w14:paraId="3E560CF4" w14:textId="77777777" w:rsidR="00CD408A" w:rsidRDefault="00000000">
      <w:pPr>
        <w:pStyle w:val="Body"/>
        <w:spacing w:after="288" w:line="480" w:lineRule="auto"/>
      </w:pPr>
      <w:r>
        <w:rPr>
          <w:lang w:val="en-US"/>
        </w:rPr>
        <w:tab/>
        <w:t xml:space="preserve">Like the original Gilbert &amp; Mosteller formulation, the model we consider here computes the utilities for sampling again based on backwards induction. See the Supporting Information for Baumann et al. (2020) for a clear intuitive description of this backwards induction procedure as applied to the Gilbert &amp; Mosteller formulation. In the application of our ideal observer, the model first considers the utility for the final sample </w:t>
      </w:r>
      <w:r>
        <w:rPr>
          <w:i/>
          <w:iCs/>
        </w:rPr>
        <w:t>N</w:t>
      </w:r>
      <w:r>
        <w:rPr>
          <w:lang w:val="en-US"/>
        </w:rPr>
        <w:t xml:space="preserve"> in the sequence, which is simply the reward value associated with the </w:t>
      </w:r>
      <w:r>
        <w:rPr>
          <w:i/>
          <w:iCs/>
        </w:rPr>
        <w:t>N</w:t>
      </w:r>
      <w:proofErr w:type="spellStart"/>
      <w:r>
        <w:rPr>
          <w:lang w:val="en-US"/>
        </w:rPr>
        <w:t>th</w:t>
      </w:r>
      <w:proofErr w:type="spellEnd"/>
      <w:r>
        <w:rPr>
          <w:lang w:val="en-US"/>
        </w:rPr>
        <w:t xml:space="preserve"> state (because taking the option is the only available action for the final sample in a sequence).</w:t>
      </w:r>
    </w:p>
    <w:p w14:paraId="063BBF97" w14:textId="77777777" w:rsidR="00CD408A" w:rsidRDefault="00000000">
      <w:pPr>
        <w:pStyle w:val="Body"/>
        <w:spacing w:after="288" w:line="480" w:lineRule="auto"/>
        <w:jc w:val="center"/>
        <w:rPr>
          <w:sz w:val="20"/>
        </w:rPr>
      </w:pPr>
      <m:oMathPara>
        <m:oMathParaPr>
          <m:jc m:val="center"/>
        </m:oMathParaPr>
        <m:oMath>
          <m:sSub>
            <m:sSubPr>
              <m:ctrlPr>
                <w:ins w:id="129"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N</m:t>
              </m:r>
            </m:sub>
          </m:sSub>
          <m:d>
            <m:dPr>
              <m:ctrlPr>
                <w:ins w:id="130" w:author="McKay, Ryan" w:date="2023-12-01T06:05:00Z">
                  <w:rPr>
                    <w:rFonts w:ascii="Cambria Math" w:hAnsi="Cambria Math"/>
                    <w:i/>
                    <w:sz w:val="24"/>
                    <w:szCs w:val="24"/>
                  </w:rPr>
                </w:ins>
              </m:ctrlPr>
            </m:dPr>
            <m:e>
              <m:sSub>
                <m:sSubPr>
                  <m:ctrlPr>
                    <w:ins w:id="131"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ins w:id="132" w:author="McKay, Ryan" w:date="2023-12-01T06:05:00Z">
                  <w:rPr>
                    <w:rFonts w:ascii="Cambria Math" w:hAnsi="Cambria Math"/>
                    <w:i/>
                    <w:sz w:val="24"/>
                    <w:szCs w:val="24"/>
                  </w:rPr>
                </w:ins>
              </m:ctrlPr>
            </m:dPr>
            <m:e>
              <m:sSub>
                <m:sSubPr>
                  <m:ctrlPr>
                    <w:ins w:id="133"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forall</m:t>
          </m:r>
          <m:sSub>
            <m:sSubPr>
              <m:ctrlPr>
                <w:ins w:id="134"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410CD0BC" w14:textId="77777777" w:rsidR="00CD408A" w:rsidRDefault="00000000">
      <w:pPr>
        <w:pStyle w:val="Body"/>
        <w:spacing w:after="288" w:line="480" w:lineRule="auto"/>
        <w:rPr>
          <w:sz w:val="20"/>
        </w:rPr>
      </w:pPr>
      <w:r>
        <w:rPr>
          <w:lang w:val="en-US"/>
        </w:rPr>
        <w:tab/>
        <w:t xml:space="preserve">Next, the model works backwards through the sequence, iteratively using the </w:t>
      </w:r>
      <w:proofErr w:type="gramStart"/>
      <w:r>
        <w:rPr>
          <w:lang w:val="en-US"/>
        </w:rPr>
        <w:t>aforementioned formula</w:t>
      </w:r>
      <w:proofErr w:type="gramEnd"/>
      <w:r>
        <w:rPr>
          <w:lang w:val="en-US"/>
        </w:rPr>
        <w:t xml:space="preserve"> for </w:t>
      </w:r>
      <m:oMath>
        <m:sSub>
          <m:sSubPr>
            <m:ctrlPr>
              <w:ins w:id="135"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t</m:t>
            </m:r>
          </m:sub>
        </m:sSub>
        <m:d>
          <m:dPr>
            <m:ctrlPr>
              <w:ins w:id="136" w:author="McKay, Ryan" w:date="2023-12-01T06:05:00Z">
                <w:rPr>
                  <w:rFonts w:ascii="Cambria Math" w:hAnsi="Cambria Math"/>
                  <w:i/>
                  <w:sz w:val="24"/>
                  <w:szCs w:val="24"/>
                </w:rPr>
              </w:ins>
            </m:ctrlPr>
          </m:dPr>
          <m:e>
            <m:sSub>
              <m:sSubPr>
                <m:ctrlPr>
                  <w:ins w:id="137"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e>
        </m:d>
      </m:oMath>
      <w:r>
        <w:rPr>
          <w:lang w:val="en-US"/>
        </w:rPr>
        <w:t xml:space="preserve"> when computing each respective action value </w:t>
      </w:r>
      <w:r>
        <w:rPr>
          <w:i/>
          <w:iCs/>
          <w:lang w:val="it-IT"/>
        </w:rPr>
        <w:t>Q</w:t>
      </w:r>
      <w:r>
        <w:rPr>
          <w:lang w:val="en-US"/>
        </w:rPr>
        <w:t xml:space="preserve"> for taking the option and declining the option for each </w:t>
      </w:r>
      <w:r>
        <w:rPr>
          <w:i/>
          <w:iCs/>
        </w:rPr>
        <w:t>t</w:t>
      </w:r>
      <w:r>
        <w:t xml:space="preserve">. </w:t>
      </w:r>
    </w:p>
    <w:p w14:paraId="7343445B" w14:textId="77777777" w:rsidR="00CD408A" w:rsidRDefault="00000000">
      <w:pPr>
        <w:pStyle w:val="Body"/>
        <w:spacing w:after="288" w:line="480" w:lineRule="auto"/>
        <w:ind w:firstLine="720"/>
      </w:pPr>
      <w:r>
        <w:rPr>
          <w:lang w:val="en-US"/>
        </w:rPr>
        <w:t xml:space="preserve">The version of the model we use here adds to the classic Gilbert &amp; Mosteller formulation by making the reward function </w:t>
      </w:r>
      <w:r>
        <w:rPr>
          <w:i/>
          <w:iCs/>
        </w:rPr>
        <w:t>R</w:t>
      </w:r>
      <w:r>
        <w:rPr>
          <w:lang w:val="en-US"/>
        </w:rPr>
        <w:t xml:space="preserve"> </w:t>
      </w:r>
      <w:proofErr w:type="spellStart"/>
      <w:r>
        <w:rPr>
          <w:lang w:val="en-US"/>
        </w:rPr>
        <w:t>customisable</w:t>
      </w:r>
      <w:proofErr w:type="spellEnd"/>
      <w:r>
        <w:rPr>
          <w:lang w:val="en-US"/>
        </w:rPr>
        <w:t xml:space="preserve"> to the distribution of payoffs over ranks and by adding </w:t>
      </w:r>
      <w:r>
        <w:rPr>
          <w:lang w:val="en-US"/>
        </w:rPr>
        <w:lastRenderedPageBreak/>
        <w:t xml:space="preserve">the </w:t>
      </w:r>
      <w:ins w:id="138" w:author="Sahira van de Wouw" w:date="2023-11-27T19:31:00Z">
        <w:r>
          <w:rPr>
            <w:lang w:val="en-US"/>
          </w:rPr>
          <w:t>c</w:t>
        </w:r>
      </w:ins>
      <w:del w:id="139" w:author="Sahira van de Wouw" w:date="2023-11-27T19:31:00Z">
        <w:r>
          <w:delText>C</w:delText>
        </w:r>
      </w:del>
      <w:r>
        <w:rPr>
          <w:lang w:val="en-US"/>
        </w:rPr>
        <w:t xml:space="preserve">ost to sample term </w:t>
      </w:r>
      <m:oMath>
        <m:sSub>
          <m:sSubPr>
            <m:ctrlPr>
              <w:ins w:id="140" w:author="McKay, Ryan" w:date="2023-12-01T06:05:00Z">
                <w:rPr>
                  <w:rFonts w:ascii="Cambria Math" w:hAnsi="Cambria Math"/>
                </w:rPr>
              </w:ins>
            </m:ctrlPr>
          </m:sSubPr>
          <m:e>
            <m:r>
              <w:rPr>
                <w:rFonts w:ascii="Cambria Math" w:hAnsi="Cambria Math"/>
                <w:sz w:val="23"/>
                <w:szCs w:val="23"/>
              </w:rPr>
              <m:t>C</m:t>
            </m:r>
          </m:e>
          <m:sub>
            <m:r>
              <w:rPr>
                <w:rFonts w:ascii="Cambria Math" w:hAnsi="Cambria Math"/>
                <w:sz w:val="23"/>
                <w:szCs w:val="23"/>
              </w:rPr>
              <m:t>s</m:t>
            </m:r>
          </m:sub>
        </m:sSub>
      </m:oMath>
      <w:r>
        <w:rPr>
          <w:lang w:val="en-US"/>
        </w:rPr>
        <w:t xml:space="preserve">. Whenever the reward value of taking the current option is considered, this function </w:t>
      </w:r>
      <w:r>
        <w:rPr>
          <w:i/>
          <w:iCs/>
        </w:rPr>
        <w:t>R</w:t>
      </w:r>
      <w:r>
        <w:rPr>
          <w:lang w:val="en-US"/>
        </w:rPr>
        <w:t xml:space="preserve"> assigns reward values to options based on their ranks. </w:t>
      </w:r>
      <w:r>
        <w:rPr>
          <w:i/>
          <w:iCs/>
        </w:rPr>
        <w:t>h</w:t>
      </w:r>
      <w:r>
        <w:rPr>
          <w:lang w:val="en-US"/>
        </w:rPr>
        <w:t xml:space="preserve"> represents the relative rank of the current option. </w:t>
      </w:r>
    </w:p>
    <w:p w14:paraId="00514928" w14:textId="77777777" w:rsidR="00CD408A" w:rsidRDefault="00000000">
      <w:pPr>
        <w:pStyle w:val="Body"/>
        <w:spacing w:after="288" w:line="480" w:lineRule="auto"/>
        <w:ind w:firstLine="720"/>
        <w:jc w:val="center"/>
        <w:rPr>
          <w:sz w:val="20"/>
        </w:rPr>
      </w:pPr>
      <m:oMathPara>
        <m:oMathParaPr>
          <m:jc m:val="center"/>
        </m:oMathParaPr>
        <m:oMath>
          <m:sSub>
            <m:sSubPr>
              <m:ctrlPr>
                <w:ins w:id="141"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42" w:author="McKay, Ryan" w:date="2023-12-01T06:05:00Z">
                  <w:rPr>
                    <w:rFonts w:ascii="Cambria Math" w:hAnsi="Cambria Math"/>
                    <w:i/>
                    <w:sz w:val="24"/>
                    <w:szCs w:val="24"/>
                  </w:rPr>
                </w:ins>
              </m:ctrlPr>
            </m:dPr>
            <m:e>
              <m:sSub>
                <m:sSubPr>
                  <m:ctrlPr>
                    <w:ins w:id="143"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ins w:id="144" w:author="McKay, Ryan" w:date="2023-12-01T06:05:00Z">
                  <w:rPr>
                    <w:rFonts w:ascii="Cambria Math" w:hAnsi="Cambria Math"/>
                    <w:i/>
                    <w:sz w:val="24"/>
                    <w:szCs w:val="24"/>
                  </w:rPr>
                </w:ins>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ins w:id="145" w:author="McKay, Ryan" w:date="2023-12-01T06:05:00Z">
                      <w:rPr>
                        <w:rFonts w:ascii="Cambria Math" w:hAnsi="Cambria Math"/>
                        <w:i/>
                        <w:sz w:val="24"/>
                        <w:szCs w:val="24"/>
                      </w:rPr>
                    </w:ins>
                  </m:ctrlPr>
                </m:dPr>
                <m:e>
                  <m:r>
                    <w:rPr>
                      <w:rFonts w:ascii="Cambria Math" w:hAnsi="Cambria Math"/>
                      <w:sz w:val="24"/>
                      <w:szCs w:val="24"/>
                    </w:rPr>
                    <m:t>rank=i</m:t>
                  </m:r>
                </m:e>
              </m:d>
              <m:r>
                <w:rPr>
                  <w:rFonts w:ascii="Cambria Math" w:hAnsi="Cambria Math"/>
                  <w:sz w:val="24"/>
                  <w:szCs w:val="24"/>
                </w:rPr>
                <m:t>*R(i+</m:t>
              </m:r>
              <m:d>
                <m:dPr>
                  <m:ctrlPr>
                    <w:ins w:id="146" w:author="McKay, Ryan" w:date="2023-12-01T06:05:00Z">
                      <w:rPr>
                        <w:rFonts w:ascii="Cambria Math" w:hAnsi="Cambria Math"/>
                        <w:i/>
                        <w:sz w:val="24"/>
                        <w:szCs w:val="24"/>
                      </w:rPr>
                    </w:ins>
                  </m:ctrlPr>
                </m:dPr>
                <m:e>
                  <m:r>
                    <w:rPr>
                      <w:rFonts w:ascii="Cambria Math" w:hAnsi="Cambria Math"/>
                      <w:sz w:val="24"/>
                      <w:szCs w:val="24"/>
                    </w:rPr>
                    <m:t>h-1</m:t>
                  </m:r>
                </m:e>
              </m:d>
              <m:r>
                <w:rPr>
                  <w:rFonts w:ascii="Cambria Math" w:hAnsi="Cambria Math"/>
                  <w:sz w:val="24"/>
                  <w:szCs w:val="24"/>
                </w:rPr>
                <m:t>)</m:t>
              </m:r>
            </m:e>
          </m:nary>
        </m:oMath>
      </m:oMathPara>
    </w:p>
    <w:p w14:paraId="1F01FA03" w14:textId="77777777" w:rsidR="00CD408A" w:rsidRDefault="00000000">
      <w:pPr>
        <w:pStyle w:val="Body"/>
        <w:spacing w:after="288" w:line="480" w:lineRule="auto"/>
      </w:pPr>
      <w:r>
        <w:rPr>
          <w:lang w:val="en-US"/>
        </w:rPr>
        <w:t xml:space="preserve">In contrast, the reward value of sampling again is simply the cost to sample </w:t>
      </w:r>
      <w:r>
        <w:rPr>
          <w:i/>
          <w:iCs/>
        </w:rPr>
        <w:t>C</w:t>
      </w:r>
      <w:r>
        <w:rPr>
          <w:lang w:val="en-US"/>
        </w:rPr>
        <w:t>, which would be negatively valued in an ideal observer if the experimenter imposes such a cost in the experimental design.</w:t>
      </w:r>
    </w:p>
    <w:p w14:paraId="29E111F8" w14:textId="77777777" w:rsidR="00CD408A" w:rsidRDefault="00000000">
      <w:pPr>
        <w:pStyle w:val="Body"/>
        <w:spacing w:after="288" w:line="480" w:lineRule="auto"/>
        <w:ind w:firstLine="720"/>
        <w:jc w:val="center"/>
        <w:rPr>
          <w:sz w:val="20"/>
        </w:rPr>
      </w:pPr>
      <m:oMathPara>
        <m:oMathParaPr>
          <m:jc m:val="center"/>
        </m:oMathParaPr>
        <m:oMath>
          <m:sSub>
            <m:sSubPr>
              <m:ctrlPr>
                <w:ins w:id="147"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48" w:author="McKay, Ryan" w:date="2023-12-01T06:05:00Z">
                  <w:rPr>
                    <w:rFonts w:ascii="Cambria Math" w:hAnsi="Cambria Math"/>
                    <w:i/>
                    <w:sz w:val="24"/>
                    <w:szCs w:val="24"/>
                  </w:rPr>
                </w:ins>
              </m:ctrlPr>
            </m:dPr>
            <m:e>
              <m:sSub>
                <m:sSubPr>
                  <m:ctrlPr>
                    <w:ins w:id="149"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r>
            <w:rPr>
              <w:rFonts w:ascii="Cambria Math" w:hAnsi="Cambria Math"/>
              <w:sz w:val="24"/>
              <w:szCs w:val="24"/>
            </w:rPr>
            <m:t>=C</m:t>
          </m:r>
        </m:oMath>
      </m:oMathPara>
    </w:p>
    <w:p w14:paraId="106CE546" w14:textId="77777777" w:rsidR="00CD408A" w:rsidRDefault="00000000">
      <w:pPr>
        <w:pStyle w:val="Body"/>
        <w:spacing w:after="288" w:line="480" w:lineRule="auto"/>
      </w:pPr>
      <w:r>
        <w:rPr>
          <w:lang w:val="en-US"/>
        </w:rPr>
        <w:t xml:space="preserve">This flexibility allowed us to </w:t>
      </w:r>
      <w:ins w:id="150" w:author="Sahira van de Wouw" w:date="2023-11-27T19:31:00Z">
        <w:r>
          <w:rPr>
            <w:lang w:val="en-US"/>
          </w:rPr>
          <w:t xml:space="preserve">1) </w:t>
        </w:r>
      </w:ins>
      <w:r>
        <w:rPr>
          <w:lang w:val="en-US"/>
        </w:rPr>
        <w:t>model multiple reward payoff schemes within our studies</w:t>
      </w:r>
      <w:ins w:id="151" w:author="Sahira van de Wouw" w:date="2023-11-27T19:31:00Z">
        <w:r>
          <w:rPr>
            <w:lang w:val="en-US"/>
          </w:rPr>
          <w:t>, 2)</w:t>
        </w:r>
      </w:ins>
      <w:del w:id="152" w:author="Sahira van de Wouw" w:date="2023-11-27T19:31:00Z">
        <w:r>
          <w:rPr>
            <w:lang w:val="en-US"/>
          </w:rPr>
          <w:delText xml:space="preserve"> and to</w:delText>
        </w:r>
      </w:del>
      <w:r>
        <w:rPr>
          <w:lang w:val="en-US"/>
        </w:rPr>
        <w:t xml:space="preserve"> examine how the ideal observer model samples changes its sampling strategy under different schemes</w:t>
      </w:r>
      <w:ins w:id="153" w:author="Sahira van de Wouw" w:date="2023-11-27T19:31:00Z">
        <w:r>
          <w:rPr>
            <w:lang w:val="en-US"/>
          </w:rPr>
          <w:t xml:space="preserve">, and 3) </w:t>
        </w:r>
      </w:ins>
      <w:del w:id="154" w:author="Sahira van de Wouw" w:date="2023-11-27T19:31:00Z">
        <w:r>
          <w:rPr>
            <w:lang w:val="en-US"/>
          </w:rPr>
          <w:delText xml:space="preserve"> and to </w:delText>
        </w:r>
      </w:del>
      <w:r>
        <w:rPr>
          <w:lang w:val="en-US"/>
        </w:rPr>
        <w:t>test whether participants</w:t>
      </w:r>
      <w:r>
        <w:rPr>
          <w:rtl/>
        </w:rPr>
        <w:t xml:space="preserve">’ </w:t>
      </w:r>
      <w:r>
        <w:rPr>
          <w:lang w:val="en-US"/>
        </w:rPr>
        <w:t>sampling was also dependent on payoff scheme. In Pilot full, the full condition of Study 1, Study 3 and both sequence length conditions of Study 4, participants were instructed to try to choose the best price possible. To match these instructions, we implemented a continuous payoff function (resembling that of the classic Gilbert &amp; Mosteller formulation), in which each relative rank would be rewarded commensurate with the value of its associated option. In Pilot baseline and the baseline, squares, timing, and prior conditions of Study 1, we implemented the payoff scheme to match participants</w:t>
      </w:r>
      <w:r>
        <w:rPr>
          <w:rtl/>
        </w:rPr>
        <w:t xml:space="preserve">’ </w:t>
      </w:r>
      <w:r>
        <w:rPr>
          <w:lang w:val="en-US"/>
        </w:rPr>
        <w:t xml:space="preserve">instructions that they would be paid </w:t>
      </w:r>
      <w:r>
        <w:t>£</w:t>
      </w:r>
      <w:r>
        <w:rPr>
          <w:lang w:val="en-US"/>
        </w:rPr>
        <w:t xml:space="preserve">0.12 for the best rank, </w:t>
      </w:r>
      <w:r>
        <w:t>£</w:t>
      </w:r>
      <w:r>
        <w:rPr>
          <w:lang w:val="en-US"/>
        </w:rPr>
        <w:t xml:space="preserve">0.08 for the </w:t>
      </w:r>
      <w:proofErr w:type="gramStart"/>
      <w:r>
        <w:rPr>
          <w:lang w:val="en-US"/>
        </w:rPr>
        <w:t>second best</w:t>
      </w:r>
      <w:proofErr w:type="gramEnd"/>
      <w:r>
        <w:rPr>
          <w:lang w:val="en-US"/>
        </w:rPr>
        <w:t xml:space="preserve"> rank, </w:t>
      </w:r>
      <w:r>
        <w:t>£</w:t>
      </w:r>
      <w:r>
        <w:rPr>
          <w:lang w:val="en-US"/>
        </w:rPr>
        <w:t xml:space="preserve">0.04 for the third best rank and </w:t>
      </w:r>
      <w:r>
        <w:t>£</w:t>
      </w:r>
      <w:r>
        <w:rPr>
          <w:lang w:val="en-US"/>
        </w:rPr>
        <w:t xml:space="preserve">0 for any other ranks. Lastly, in the payoff condition of Study 1, we matched the instructions given to participants by rewarding 5 stars for the best rank, 3 stars for the </w:t>
      </w:r>
      <w:proofErr w:type="gramStart"/>
      <w:r>
        <w:rPr>
          <w:lang w:val="en-US"/>
        </w:rPr>
        <w:t>second best</w:t>
      </w:r>
      <w:proofErr w:type="gramEnd"/>
      <w:r>
        <w:rPr>
          <w:lang w:val="en-US"/>
        </w:rPr>
        <w:t xml:space="preserve"> rank, one star for the third best rank and zero stars for any other ranks.</w:t>
      </w:r>
    </w:p>
    <w:p w14:paraId="3CA467C0" w14:textId="77777777" w:rsidR="00CD408A" w:rsidRDefault="00000000">
      <w:pPr>
        <w:pStyle w:val="Body"/>
        <w:spacing w:after="288" w:line="480" w:lineRule="auto"/>
        <w:ind w:firstLine="720"/>
      </w:pPr>
      <w:r>
        <w:rPr>
          <w:lang w:val="en-US"/>
        </w:rPr>
        <w:lastRenderedPageBreak/>
        <w:t>Another feature added to our implementation of the ideal observer, compared to the Gilbert &amp; Mosteller base model, is the ability to update the model</w:t>
      </w:r>
      <w:r>
        <w:rPr>
          <w:rtl/>
        </w:rPr>
        <w:t>’</w:t>
      </w:r>
      <w:r>
        <w:rPr>
          <w:lang w:val="en-US"/>
        </w:rPr>
        <w:t xml:space="preserve">s generating distribution from its experience with new samples in a Bayesian fashion, instead of this generating distribution being specified in advance and then fixed throughout the paradigm. </w:t>
      </w:r>
      <w:del w:id="155" w:author="Sahira van de Wouw" w:date="2023-11-27T19:34:00Z">
        <w:r>
          <w:rPr>
            <w:lang w:val="en-US"/>
          </w:rPr>
          <w:delText>The</w:delText>
        </w:r>
      </w:del>
      <w:ins w:id="156" w:author="Sahira van de Wouw" w:date="2023-11-27T19:34:00Z">
        <w:r>
          <w:rPr>
            <w:lang w:val="en-US"/>
          </w:rPr>
          <w:t>Our</w:t>
        </w:r>
      </w:ins>
      <w:r>
        <w:rPr>
          <w:lang w:val="en-US"/>
        </w:rPr>
        <w:t xml:space="preserve"> Bayesian version of the optimality model </w:t>
      </w:r>
      <w:del w:id="157" w:author="Sahira van de Wouw" w:date="2023-11-27T19:34:00Z">
        <w:r>
          <w:rPr>
            <w:lang w:val="en-US"/>
          </w:rPr>
          <w:delText xml:space="preserve">we used </w:delText>
        </w:r>
      </w:del>
      <w:r>
        <w:rPr>
          <w:lang w:val="en-US"/>
        </w:rPr>
        <w:t>treats option values as samples from a Gaussian distribution with a normal-inverse-</w:t>
      </w:r>
      <w:r>
        <w:rPr>
          <w:i/>
          <w:iCs/>
        </w:rPr>
        <w:t>χ2</w:t>
      </w:r>
      <w:r>
        <w:rPr>
          <w:lang w:val="en-US"/>
        </w:rPr>
        <w:t xml:space="preserve"> prior. Before experiencing any options, the prior distribution has four initial parameters: the prior mean </w:t>
      </w:r>
      <w:r>
        <w:rPr>
          <w:i/>
          <w:iCs/>
        </w:rPr>
        <w:t>μ</w:t>
      </w:r>
      <w:r>
        <w:rPr>
          <w:i/>
          <w:iCs/>
          <w:vertAlign w:val="subscript"/>
        </w:rPr>
        <w:t>0</w:t>
      </w:r>
      <w:r>
        <w:rPr>
          <w:lang w:val="en-US"/>
        </w:rPr>
        <w:t xml:space="preserve">, the degrees of freedom of the prior mean </w:t>
      </w:r>
      <w:r>
        <w:rPr>
          <w:i/>
          <w:iCs/>
        </w:rPr>
        <w:t>κ</w:t>
      </w:r>
      <w:r>
        <w:rPr>
          <w:lang w:val="en-US"/>
        </w:rPr>
        <w:t xml:space="preserve">, the prior variance </w:t>
      </w:r>
      <w:r>
        <w:rPr>
          <w:i/>
          <w:iCs/>
        </w:rPr>
        <w:t>σ</w:t>
      </w:r>
      <w:proofErr w:type="gramStart"/>
      <w:r>
        <w:rPr>
          <w:vertAlign w:val="superscript"/>
        </w:rPr>
        <w:t>2</w:t>
      </w:r>
      <w:r>
        <w:rPr>
          <w:vertAlign w:val="subscript"/>
        </w:rPr>
        <w:t>0</w:t>
      </w:r>
      <w:r>
        <w:rPr>
          <w:lang w:val="en-US"/>
        </w:rPr>
        <w:t xml:space="preserve"> ,</w:t>
      </w:r>
      <w:proofErr w:type="gramEnd"/>
      <w:r>
        <w:rPr>
          <w:lang w:val="en-US"/>
        </w:rPr>
        <w:t xml:space="preserve"> and the degrees of freedom of the prior variance </w:t>
      </w:r>
      <w:r>
        <w:rPr>
          <w:i/>
          <w:iCs/>
        </w:rPr>
        <w:t>ν</w:t>
      </w:r>
      <w:r>
        <w:rPr>
          <w:lang w:val="en-US"/>
        </w:rPr>
        <w:t xml:space="preserve">. This </w:t>
      </w:r>
      <w:proofErr w:type="spellStart"/>
      <w:r>
        <w:rPr>
          <w:lang w:val="en-US"/>
        </w:rPr>
        <w:t>initialised</w:t>
      </w:r>
      <w:proofErr w:type="spellEnd"/>
      <w:r>
        <w:rPr>
          <w:lang w:val="en-US"/>
        </w:rPr>
        <w:t xml:space="preserve"> distribution plays the role of a prior generating distribution when the first option value is sampled. The </w:t>
      </w:r>
      <w:r>
        <w:rPr>
          <w:i/>
          <w:iCs/>
        </w:rPr>
        <w:t>μ</w:t>
      </w:r>
      <w:r>
        <w:rPr>
          <w:i/>
          <w:iCs/>
          <w:vertAlign w:val="subscript"/>
        </w:rPr>
        <w:t>0</w:t>
      </w:r>
      <w:r>
        <w:rPr>
          <w:lang w:val="en-US"/>
        </w:rPr>
        <w:t xml:space="preserve"> and </w:t>
      </w:r>
      <w:r>
        <w:rPr>
          <w:i/>
          <w:iCs/>
        </w:rPr>
        <w:t>σ</w:t>
      </w:r>
      <w:r>
        <w:rPr>
          <w:vertAlign w:val="superscript"/>
        </w:rPr>
        <w:t>2</w:t>
      </w:r>
      <w:r>
        <w:rPr>
          <w:vertAlign w:val="subscript"/>
        </w:rPr>
        <w:t>0</w:t>
      </w:r>
      <w:r>
        <w:rPr>
          <w:lang w:val="en-US"/>
        </w:rPr>
        <w:t xml:space="preserve"> parameters of the generating distribution are then updated by the model following presentation of each newly sampled option value as each sequence progresses. </w:t>
      </w:r>
    </w:p>
    <w:p w14:paraId="0A2D08DF" w14:textId="77777777" w:rsidR="00CD408A" w:rsidRDefault="00000000">
      <w:pPr>
        <w:pStyle w:val="Body"/>
        <w:spacing w:after="288" w:line="480" w:lineRule="auto"/>
        <w:ind w:firstLine="720"/>
      </w:pPr>
      <w:r>
        <w:rPr>
          <w:lang w:val="en-US"/>
        </w:rPr>
        <w:t xml:space="preserve">Here, we set the prior values of </w:t>
      </w:r>
      <w:r>
        <w:rPr>
          <w:i/>
          <w:iCs/>
        </w:rPr>
        <w:t>μ</w:t>
      </w:r>
      <w:r>
        <w:rPr>
          <w:lang w:val="en-US"/>
        </w:rPr>
        <w:t xml:space="preserve"> and </w:t>
      </w:r>
      <w:r>
        <w:rPr>
          <w:i/>
          <w:iCs/>
        </w:rPr>
        <w:t>σ</w:t>
      </w:r>
      <w:r>
        <w:rPr>
          <w:vertAlign w:val="superscript"/>
        </w:rPr>
        <w:t>2</w:t>
      </w:r>
      <w:r>
        <w:rPr>
          <w:lang w:val="en-US"/>
        </w:rPr>
        <w:t xml:space="preserve"> in two possible ways (IO OV and IO SV, as described below). In previous studies,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(Cardinale et al., 2021; Costa &amp; Averbeck, 2015).</w:t>
      </w:r>
      <w:commentRangeStart w:id="158"/>
      <w:r>
        <w:rPr>
          <w:lang w:val="en-US"/>
        </w:rPr>
        <w:t xml:space="preserve"> When computing the prior generating distribution, and when inputting price values to the model as option values, we reflected the prices around their mean, and rescaled the values to span 1 (the highest / worst price) to 100 (the best price) to ensure better prices were always more positively-valued such that the models were always solving a </w:t>
      </w:r>
      <w:proofErr w:type="spellStart"/>
      <w:r>
        <w:rPr>
          <w:lang w:val="en-US"/>
        </w:rPr>
        <w:t>maximisation</w:t>
      </w:r>
      <w:proofErr w:type="spellEnd"/>
      <w:r>
        <w:rPr>
          <w:lang w:val="en-US"/>
        </w:rPr>
        <w:t xml:space="preserve"> problem and that estimated parameters for all models (OV and SV) would be on the same scales. </w:t>
      </w:r>
      <w:commentRangeEnd w:id="158"/>
      <w:r>
        <w:commentReference w:id="158"/>
      </w:r>
      <w:r>
        <w:rPr>
          <w:lang w:val="en-US"/>
        </w:rPr>
        <w:t xml:space="preserve">We implemented the ideal observer objective values model (IO OV) procedure to all the study conditions reported herein, </w:t>
      </w:r>
      <w:proofErr w:type="gramStart"/>
      <w:r>
        <w:rPr>
          <w:lang w:val="en-US"/>
        </w:rPr>
        <w:t>whether or not</w:t>
      </w:r>
      <w:proofErr w:type="gramEnd"/>
      <w:r>
        <w:rPr>
          <w:lang w:val="en-US"/>
        </w:rPr>
        <w:t xml:space="preserve"> participants were </w:t>
      </w:r>
      <w:proofErr w:type="spellStart"/>
      <w:r>
        <w:rPr>
          <w:lang w:val="en-US"/>
        </w:rPr>
        <w:t>familiarised</w:t>
      </w:r>
      <w:proofErr w:type="spellEnd"/>
      <w:r>
        <w:rPr>
          <w:lang w:val="en-US"/>
        </w:rPr>
        <w:t xml:space="preserve"> with the distribution of potential price options in an initial phase. This OV procedure assumes that the raw prices can be treated as a proxy for participants</w:t>
      </w:r>
      <w:r>
        <w:rPr>
          <w:rtl/>
        </w:rPr>
        <w:t xml:space="preserve">’ </w:t>
      </w:r>
      <w:r>
        <w:rPr>
          <w:lang w:val="en-US"/>
        </w:rPr>
        <w:t xml:space="preserve">subjective value of the prices, and that all participants have equivalent subjective price valuations, and so an IO model that </w:t>
      </w:r>
      <w:proofErr w:type="spellStart"/>
      <w:r>
        <w:rPr>
          <w:lang w:val="en-US"/>
        </w:rPr>
        <w:lastRenderedPageBreak/>
        <w:t>optimises</w:t>
      </w:r>
      <w:proofErr w:type="spellEnd"/>
      <w:r>
        <w:rPr>
          <w:lang w:val="en-US"/>
        </w:rPr>
        <w:t xml:space="preserve"> only the raw prices when making decisions would therefore be an appropriate basis for comparison with participants. </w:t>
      </w:r>
    </w:p>
    <w:p w14:paraId="0558D4F3" w14:textId="77777777" w:rsidR="00CD408A" w:rsidRDefault="00000000">
      <w:pPr>
        <w:pStyle w:val="Body"/>
        <w:spacing w:after="288" w:line="480" w:lineRule="auto"/>
        <w:ind w:firstLine="720"/>
      </w:pPr>
      <w:r>
        <w:rPr>
          <w:lang w:val="en-US"/>
        </w:rPr>
        <w:t>However, we also had access to subjective values of options in some conditions, due to the presence of the initial rating phase (Pilot full, Study 1 full condition, Study 1 ratings condition, Study 2 and both sequence length conditions of Study 3). We considered here that participants</w:t>
      </w:r>
      <w:r>
        <w:rPr>
          <w:rtl/>
        </w:rPr>
        <w:t xml:space="preserve">’ </w:t>
      </w:r>
      <w:r>
        <w:rPr>
          <w:lang w:val="en-US"/>
        </w:rPr>
        <w:t>subjective valuation of prices may not exactly equal the raw price values, especially in their scaling, which may be relevant to full information problems, which consider option value magnitude, rather than relative option rank. For conditions which had a ratings phase, we therefore also computed a second version of the ideal observer, IO SV. In the conditions for which we had subjective values from the initial phase available, we used each participants</w:t>
      </w:r>
      <w:r>
        <w:rPr>
          <w:rtl/>
        </w:rPr>
        <w:t xml:space="preserve">’ </w:t>
      </w:r>
      <w:proofErr w:type="spellStart"/>
      <w:r>
        <w:rPr>
          <w:lang w:val="en-US"/>
        </w:rPr>
        <w:t>individualised</w:t>
      </w:r>
      <w:proofErr w:type="spellEnd"/>
      <w:r>
        <w:rPr>
          <w:lang w:val="en-US"/>
        </w:rPr>
        <w:t xml:space="preserve"> ratings (subjective valuations) of the prices as option values input to IO SV, and we used the mean and variance of individual participants</w:t>
      </w:r>
      <w:r>
        <w:rPr>
          <w:rtl/>
        </w:rPr>
        <w:t xml:space="preserve">’ </w:t>
      </w:r>
      <w:r>
        <w:rPr>
          <w:lang w:val="en-US"/>
        </w:rPr>
        <w:t xml:space="preserve">ratings distributions when </w:t>
      </w:r>
      <w:proofErr w:type="spellStart"/>
      <w:r>
        <w:rPr>
          <w:lang w:val="en-US"/>
        </w:rPr>
        <w:t>initialising</w:t>
      </w:r>
      <w:proofErr w:type="spellEnd"/>
      <w:r>
        <w:rPr>
          <w:lang w:val="en-US"/>
        </w:rPr>
        <w:t xml:space="preserve"> the prior of the generating distribution of the ideal observer model. Because conditions with an initial rating phase had two versions of the ideal observer model, each providing separate optimality estimates (IO OV and IO SV), we were able to ascertain whether use of objective or subjective values affects the strategy taken by the optimality model and, consequently, whether it changes the assessment of participant bias. </w:t>
      </w:r>
    </w:p>
    <w:p w14:paraId="3BEE3409" w14:textId="77777777" w:rsidR="00CD408A" w:rsidRDefault="00000000">
      <w:pPr>
        <w:pStyle w:val="Body"/>
        <w:spacing w:after="288" w:line="480" w:lineRule="auto"/>
      </w:pPr>
      <w:r>
        <w:rPr>
          <w:lang w:val="en-US"/>
        </w:rPr>
        <w:t>Theoretical models</w:t>
      </w:r>
    </w:p>
    <w:p w14:paraId="3C4F1B3B" w14:textId="77777777" w:rsidR="00CD408A" w:rsidRDefault="00000000">
      <w:pPr>
        <w:pStyle w:val="Body"/>
        <w:spacing w:after="288" w:line="480" w:lineRule="auto"/>
      </w:pPr>
      <w:r>
        <w:rPr>
          <w:lang w:val="en-US"/>
        </w:rPr>
        <w:tab/>
        <w:t xml:space="preserve">We implemented the ideal observer model described above to assess the </w:t>
      </w:r>
      <w:commentRangeStart w:id="159"/>
      <w:r>
        <w:rPr>
          <w:lang w:val="en-US"/>
        </w:rPr>
        <w:t>degree to which humans undersample</w:t>
      </w:r>
      <w:commentRangeEnd w:id="159"/>
      <w:r>
        <w:commentReference w:id="159"/>
      </w:r>
      <w:r>
        <w:rPr>
          <w:lang w:val="en-US"/>
        </w:rPr>
        <w:t xml:space="preserve">, depending on whether they </w:t>
      </w:r>
      <w:proofErr w:type="spellStart"/>
      <w:r>
        <w:rPr>
          <w:lang w:val="en-US"/>
        </w:rPr>
        <w:t>optimise</w:t>
      </w:r>
      <w:proofErr w:type="spellEnd"/>
      <w:r>
        <w:rPr>
          <w:lang w:val="en-US"/>
        </w:rPr>
        <w:t xml:space="preserve"> their choices according to the objective (IO OV) or subjective values (IO SV) of the prices. By definition, the parameter values of an ideal observer model </w:t>
      </w:r>
      <w:proofErr w:type="gramStart"/>
      <w:r>
        <w:rPr>
          <w:lang w:val="en-US"/>
        </w:rPr>
        <w:t>is</w:t>
      </w:r>
      <w:proofErr w:type="gramEnd"/>
      <w:r>
        <w:rPr>
          <w:lang w:val="en-US"/>
        </w:rPr>
        <w:t xml:space="preserve"> fixed to ground truths established by the experimental design. Because of this feature, however, </w:t>
      </w:r>
      <w:ins w:id="160" w:author="Sahira van de Wouw" w:date="2023-11-27T19:44:00Z">
        <w:r>
          <w:rPr>
            <w:lang w:val="en-US"/>
          </w:rPr>
          <w:t>i</w:t>
        </w:r>
      </w:ins>
      <w:del w:id="161" w:author="Sahira van de Wouw" w:date="2023-11-27T19:44:00Z">
        <w:r>
          <w:delText>I</w:delText>
        </w:r>
      </w:del>
      <w:r>
        <w:rPr>
          <w:lang w:val="en-US"/>
        </w:rPr>
        <w:t xml:space="preserve">deal observer models are not appropriate for use as theoretical models of </w:t>
      </w:r>
      <w:proofErr w:type="gramStart"/>
      <w:r>
        <w:rPr>
          <w:lang w:val="en-US"/>
        </w:rPr>
        <w:t>potentially-biased</w:t>
      </w:r>
      <w:proofErr w:type="gramEnd"/>
      <w:r>
        <w:rPr>
          <w:lang w:val="en-US"/>
        </w:rPr>
        <w:t xml:space="preserve"> human sampling and choice </w:t>
      </w:r>
      <w:proofErr w:type="spellStart"/>
      <w:r>
        <w:rPr>
          <w:lang w:val="en-US"/>
        </w:rPr>
        <w:t>behaviour</w:t>
      </w:r>
      <w:proofErr w:type="spellEnd"/>
      <w:r>
        <w:rPr>
          <w:lang w:val="en-US"/>
        </w:rPr>
        <w:t xml:space="preserve">, without modification added to account for sources of individual variability in bias. That is, the ideal observer only models the computations </w:t>
      </w:r>
      <w:r>
        <w:rPr>
          <w:lang w:val="en-US"/>
        </w:rPr>
        <w:lastRenderedPageBreak/>
        <w:t>leading to accurate choices but not to systematic sources of error, like oversampling or undersampling. To better understand which computations might be responsible for participants</w:t>
      </w:r>
      <w:r>
        <w:rPr>
          <w:rtl/>
        </w:rPr>
        <w:t xml:space="preserve">’ </w:t>
      </w:r>
      <w:r>
        <w:rPr>
          <w:lang w:val="en-US"/>
        </w:rPr>
        <w:t xml:space="preserve">biased choices, we formulated </w:t>
      </w:r>
      <w:proofErr w:type="gramStart"/>
      <w:r>
        <w:rPr>
          <w:lang w:val="en-US"/>
        </w:rPr>
        <w:t>a number of</w:t>
      </w:r>
      <w:proofErr w:type="gramEnd"/>
      <w:r>
        <w:rPr>
          <w:lang w:val="en-US"/>
        </w:rPr>
        <w:t xml:space="preserve"> such theoretical models and fitted them to participant</w:t>
      </w:r>
      <w:del w:id="162" w:author="Sahira van de Wouw" w:date="2023-11-27T19:45:00Z">
        <w:r>
          <w:rPr>
            <w:rtl/>
          </w:rPr>
          <w:delText>’</w:delText>
        </w:r>
      </w:del>
      <w:r>
        <w:t>s</w:t>
      </w:r>
      <w:ins w:id="163" w:author="Sahira van de Wouw" w:date="2023-11-27T19:45:00Z">
        <w:r>
          <w:rPr>
            <w:lang w:val="en-US"/>
          </w:rPr>
          <w:t>’</w:t>
        </w:r>
      </w:ins>
      <w:r>
        <w:rPr>
          <w:lang w:val="en-US"/>
        </w:rPr>
        <w:t xml:space="preserve"> take option versus sample again choices.  As mentioned above with respect to the ideal observer model, some previous studies have implemented models which aim to </w:t>
      </w:r>
      <w:proofErr w:type="spellStart"/>
      <w:r>
        <w:rPr>
          <w:lang w:val="en-US"/>
        </w:rPr>
        <w:t>optimise</w:t>
      </w:r>
      <w:proofErr w:type="spellEnd"/>
      <w:r>
        <w:rPr>
          <w:lang w:val="en-US"/>
        </w:rPr>
        <w:t xml:space="preserve"> the objective values of choices (e.g., Baumann et al., 2020; Cardinale et al., 2021; Costa &amp; Averbeck, 2015; Lee, 2006) while other model implementations </w:t>
      </w:r>
      <w:proofErr w:type="spellStart"/>
      <w:r>
        <w:rPr>
          <w:lang w:val="en-US"/>
        </w:rPr>
        <w:t>optimise</w:t>
      </w:r>
      <w:proofErr w:type="spellEnd"/>
      <w:r>
        <w:rPr>
          <w:lang w:val="en-US"/>
        </w:rPr>
        <w:t xml:space="preserve"> subjective values of those options, obtained via a separate rating task (Furl et al., 2019; van de Wouw et al., 202</w:t>
      </w:r>
      <w:ins w:id="164" w:author="Sahira van de Wouw" w:date="2023-11-27T19:46:00Z">
        <w:r>
          <w:rPr>
            <w:lang w:val="en-US"/>
          </w:rPr>
          <w:t>2</w:t>
        </w:r>
      </w:ins>
      <w:del w:id="165" w:author="Sahira van de Wouw" w:date="2023-11-27T19:46:00Z">
        <w:r>
          <w:delText>1</w:delText>
        </w:r>
      </w:del>
      <w:r>
        <w:rPr>
          <w:lang w:val="en-US"/>
        </w:rPr>
        <w:t xml:space="preserve">).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(as we in fact discovered, see Results). </w:t>
      </w:r>
    </w:p>
    <w:p w14:paraId="0F021DD9" w14:textId="77777777" w:rsidR="00CD408A" w:rsidRDefault="00000000">
      <w:pPr>
        <w:pStyle w:val="Body"/>
        <w:spacing w:after="288" w:line="480" w:lineRule="auto"/>
        <w:ind w:firstLine="720"/>
        <w:rPr>
          <w:caps/>
        </w:rPr>
      </w:pPr>
      <w:r>
        <w:rPr>
          <w:lang w:val="en-US"/>
        </w:rPr>
        <w:t xml:space="preserve">For every sample, the probabilities of the two available choices (take current option versus sample again) were computed by transforming action values from each model to probabilities using </w:t>
      </w:r>
      <w:proofErr w:type="spellStart"/>
      <w:r>
        <w:rPr>
          <w:lang w:val="en-US"/>
        </w:rPr>
        <w:t>Softmax</w:t>
      </w:r>
      <w:proofErr w:type="spellEnd"/>
      <w:r>
        <w:rPr>
          <w:lang w:val="en-US"/>
        </w:rPr>
        <w:t xml:space="preserve"> and then negative log likelihoods were summed over choices for each participant. In each model, we freed one theoretically interpretable key parameter (</w:t>
      </w:r>
      <w:ins w:id="166" w:author="Sahira van de Wouw" w:date="2023-11-27T19:47:00Z">
        <w:r>
          <w:rPr>
            <w:lang w:val="en-US"/>
          </w:rPr>
          <w:t>t</w:t>
        </w:r>
      </w:ins>
      <w:del w:id="167" w:author="Sahira van de Wouw" w:date="2023-11-27T19:47:00Z">
        <w:r>
          <w:delText>T</w:delText>
        </w:r>
      </w:del>
      <w:r>
        <w:rPr>
          <w:lang w:val="en-US"/>
        </w:rPr>
        <w:t xml:space="preserve">hese free parameters and their models are described below) and the inverse temperature parameter beta from the </w:t>
      </w:r>
      <w:proofErr w:type="spellStart"/>
      <w:r>
        <w:rPr>
          <w:lang w:val="en-US"/>
        </w:rPr>
        <w:t>Softmax</w:t>
      </w:r>
      <w:proofErr w:type="spellEnd"/>
      <w:r>
        <w:rPr>
          <w:lang w:val="en-US"/>
        </w:rPr>
        <w:t xml:space="preserve"> function (the starting value for beta was always 1). Variability in each of the key theoretical parameters was confirmed during parameter recovery to be capable of modulating the sampling rate (Supplementary Procedures Text A and Supplementary Figure S2 and upper panel of S3). The two free parameters per model were fitted by </w:t>
      </w:r>
      <w:proofErr w:type="spellStart"/>
      <w:r>
        <w:rPr>
          <w:lang w:val="en-US"/>
        </w:rPr>
        <w:t>minimising</w:t>
      </w:r>
      <w:proofErr w:type="spellEnd"/>
      <w:r>
        <w:rPr>
          <w:lang w:val="en-US"/>
        </w:rPr>
        <w:t xml:space="preserve"> the negative log likelihood using </w:t>
      </w:r>
      <w:proofErr w:type="spellStart"/>
      <w:r>
        <w:rPr>
          <w:lang w:val="en-US"/>
        </w:rPr>
        <w:t>fminsearch.m</w:t>
      </w:r>
      <w:proofErr w:type="spellEnd"/>
      <w:r>
        <w:rPr>
          <w:lang w:val="en-US"/>
        </w:rPr>
        <w:t xml:space="preserve"> in MATLAB (</w:t>
      </w:r>
      <w:proofErr w:type="spellStart"/>
      <w:r>
        <w:rPr>
          <w:lang w:val="en-US"/>
        </w:rPr>
        <w:t>Mathworks</w:t>
      </w:r>
      <w:proofErr w:type="spellEnd"/>
      <w:r>
        <w:rPr>
          <w:lang w:val="en-US"/>
        </w:rPr>
        <w:t xml:space="preserve">, Natick MA). Parameter recovery analyses of all the models described below showed at least adequate correlations between configured and recovered parameters (Figure S1), although strong correlations were observed for some models (e.g., r = .9 for </w:t>
      </w:r>
      <w:r>
        <w:rPr>
          <w:lang w:val="en-US"/>
        </w:rPr>
        <w:lastRenderedPageBreak/>
        <w:t xml:space="preserve">the cost to sample model, which is the model that will form the basis of our main conclusions). We also found strong correlations between sampling rates associated with configured parameters and sampling rates associated with recovered parameters (Supplementary Procedures Text A and Supplementary Figures S2 and S3). 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best model would then show the (statistically) lowest BIC mean value. For the second model comparison method, we computed which model had the lowest (best) BIC for each participant and then plotted histograms to ascertain which model(s) dominated the others in terms of participant </w:t>
      </w:r>
      <w:r>
        <w:rPr>
          <w:rtl/>
          <w:lang w:val="ar-SA"/>
        </w:rPr>
        <w:t>“</w:t>
      </w:r>
      <w:r>
        <w:rPr>
          <w:lang w:val="nl-NL"/>
        </w:rPr>
        <w:t>wins</w:t>
      </w:r>
      <w:r>
        <w:t>”</w:t>
      </w:r>
      <w:r>
        <w:rPr>
          <w:lang w:val="en-US"/>
        </w:rPr>
        <w:t xml:space="preserve">. The model that </w:t>
      </w:r>
      <w:proofErr w:type="gramStart"/>
      <w:r>
        <w:rPr>
          <w:lang w:val="en-US"/>
        </w:rPr>
        <w:t>best-fit</w:t>
      </w:r>
      <w:proofErr w:type="gramEnd"/>
      <w:r>
        <w:rPr>
          <w:lang w:val="en-US"/>
        </w:rPr>
        <w:t xml:space="preserve"> the most participants presumably was the sampling strategy most often used by participants in our sample.</w:t>
      </w:r>
    </w:p>
    <w:p w14:paraId="5F3FCA4C" w14:textId="77777777" w:rsidR="00CD408A" w:rsidRDefault="00000000">
      <w:pPr>
        <w:pStyle w:val="Body"/>
        <w:spacing w:after="288" w:line="480" w:lineRule="auto"/>
        <w:ind w:firstLine="720"/>
      </w:pPr>
      <w:r>
        <w:rPr>
          <w:lang w:val="en-US"/>
        </w:rPr>
        <w:t xml:space="preserve">The objective and subjective values versions of the </w:t>
      </w:r>
      <w:r>
        <w:rPr>
          <w:i/>
          <w:iCs/>
          <w:rtl/>
          <w:lang w:val="ar-SA"/>
        </w:rPr>
        <w:t>“</w:t>
      </w:r>
      <w:r>
        <w:rPr>
          <w:i/>
          <w:iCs/>
          <w:lang w:val="en-US"/>
        </w:rPr>
        <w:t>cut off</w:t>
      </w:r>
      <w:r>
        <w:rPr>
          <w:i/>
          <w:iCs/>
        </w:rPr>
        <w:t xml:space="preserve">” </w:t>
      </w:r>
      <w:r>
        <w:rPr>
          <w:i/>
          <w:iCs/>
          <w:lang w:val="en-US"/>
        </w:rPr>
        <w:t>heuristic (CO OV and CO SV)</w:t>
      </w:r>
      <w:r>
        <w:rPr>
          <w:lang w:val="en-US"/>
        </w:rPr>
        <w:t xml:space="preserve"> is the first model type we considered (Todd &amp; Miller, 1999). This heuristic derives from a mathematically-optimal solution to the </w:t>
      </w:r>
      <w:r>
        <w:rPr>
          <w:rtl/>
          <w:lang w:val="ar-SA"/>
        </w:rPr>
        <w:t>“</w:t>
      </w:r>
      <w:r>
        <w:rPr>
          <w:lang w:val="en-US"/>
        </w:rPr>
        <w:t>Secretary problem</w:t>
      </w:r>
      <w:r>
        <w:t xml:space="preserve">” </w:t>
      </w:r>
      <w:r>
        <w:rPr>
          <w:lang w:val="en-US"/>
        </w:rPr>
        <w:t xml:space="preserve">(Ferguson, 1989), an optimal stopping problem </w:t>
      </w:r>
      <w:del w:id="168" w:author="Sahira van de Wouw" w:date="2023-11-27T19:53:00Z">
        <w:r>
          <w:rPr>
            <w:lang w:val="en-US"/>
          </w:rPr>
          <w:delText>whereby</w:delText>
        </w:r>
      </w:del>
      <w:ins w:id="169" w:author="Sahira van de Wouw" w:date="2023-11-27T19:53:00Z">
        <w:r>
          <w:rPr>
            <w:lang w:val="en-US"/>
          </w:rPr>
          <w:t>with</w:t>
        </w:r>
      </w:ins>
      <w:r>
        <w:rPr>
          <w:lang w:val="en-US"/>
        </w:rPr>
        <w:t xml:space="preserve"> a relatively simple </w:t>
      </w:r>
      <w:ins w:id="170" w:author="Sahira van de Wouw" w:date="2023-11-27T19:53:00Z">
        <w:r>
          <w:rPr>
            <w:lang w:val="en-US"/>
          </w:rPr>
          <w:t xml:space="preserve">mathematical </w:t>
        </w:r>
      </w:ins>
      <w:r>
        <w:rPr>
          <w:lang w:val="fr-FR"/>
        </w:rPr>
        <w:t xml:space="preserve">solution </w:t>
      </w:r>
      <w:del w:id="171" w:author="Sahira van de Wouw" w:date="2023-11-27T19:53:00Z">
        <w:r>
          <w:rPr>
            <w:lang w:val="en-US"/>
          </w:rPr>
          <w:delText>can be mathematically proved by making numerous assumptions not made by</w:delText>
        </w:r>
      </w:del>
      <w:ins w:id="172" w:author="Sahira van de Wouw" w:date="2023-11-27T19:53:00Z">
        <w:r>
          <w:rPr>
            <w:lang w:val="en-US"/>
          </w:rPr>
          <w:t>due to the fewer assumptions made compared to</w:t>
        </w:r>
      </w:ins>
      <w:r>
        <w:rPr>
          <w:lang w:val="en-US"/>
        </w:rPr>
        <w:t xml:space="preserve"> the full information problem (e.g., the secretary problem solution assumes participants use no prior knowledge of the generating distribution, considers only relative ranks of option values and agents are rewarded only when choosing the top-ranked option). 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relatively simple for humans to compute on the fly in realistic settings. More specifically</w:t>
      </w:r>
      <w:ins w:id="173" w:author="Sahira van de Wouw" w:date="2023-11-27T19:55:00Z">
        <w:r>
          <w:rPr>
            <w:lang w:val="en-US"/>
          </w:rPr>
          <w:t>,</w:t>
        </w:r>
      </w:ins>
      <w:r>
        <w:rPr>
          <w:lang w:val="en-US"/>
        </w:rPr>
        <w:t xml:space="preserve"> Todd &amp; Miller (1999) propose that such a CO model can explain undersampling bias</w:t>
      </w:r>
      <w:del w:id="174" w:author="Sahira van de Wouw" w:date="2023-11-27T19:55:00Z">
        <w:r>
          <w:delText>,</w:delText>
        </w:r>
      </w:del>
      <w:r>
        <w:rPr>
          <w:lang w:val="en-US"/>
        </w:rPr>
        <w:t xml:space="preserve"> as the model can perform nearly-optimally (on secretary </w:t>
      </w:r>
      <w:r>
        <w:rPr>
          <w:lang w:val="en-US"/>
        </w:rPr>
        <w:lastRenderedPageBreak/>
        <w:t>problems)</w:t>
      </w:r>
      <w:del w:id="175" w:author="Sahira van de Wouw" w:date="2023-11-27T19:55:00Z">
        <w:r>
          <w:delText>,</w:delText>
        </w:r>
      </w:del>
      <w:r>
        <w:rPr>
          <w:lang w:val="en-US"/>
        </w:rPr>
        <w:t xml:space="preserve"> while incurring fewer samples, which </w:t>
      </w:r>
      <w:r>
        <w:rPr>
          <w:rtl/>
          <w:lang w:val="ar-SA"/>
        </w:rPr>
        <w:t>“</w:t>
      </w:r>
      <w:r>
        <w:rPr>
          <w:lang w:val="pt-PT"/>
        </w:rPr>
        <w:t>satisfices</w:t>
      </w:r>
      <w:r>
        <w:t xml:space="preserve">” </w:t>
      </w:r>
      <w:r>
        <w:rPr>
          <w:lang w:val="en-US"/>
        </w:rPr>
        <w:t>under conditions where there is a cost to sample (</w:t>
      </w:r>
      <w:ins w:id="176" w:author="Sahira van de Wouw" w:date="2023-11-27T19:55:00Z">
        <w:r>
          <w:rPr>
            <w:lang w:val="en-US"/>
          </w:rPr>
          <w:t>n</w:t>
        </w:r>
      </w:ins>
      <w:del w:id="177" w:author="Sahira van de Wouw" w:date="2023-11-27T19:55:00Z">
        <w:r>
          <w:delText>N</w:delText>
        </w:r>
      </w:del>
      <w:r>
        <w:rPr>
          <w:lang w:val="en-US"/>
        </w:rPr>
        <w:t xml:space="preserve">ote that the CO model has no cost to sample parameter). This heuristic has previous been fitted to human </w:t>
      </w:r>
      <w:proofErr w:type="spellStart"/>
      <w:r>
        <w:rPr>
          <w:lang w:val="en-US"/>
        </w:rPr>
        <w:t>behaviour</w:t>
      </w:r>
      <w:proofErr w:type="spellEnd"/>
      <w:r>
        <w:rPr>
          <w:lang w:val="en-US"/>
        </w:rPr>
        <w:t xml:space="preserve"> on full information optimal stopping problems, although little evidence was found </w:t>
      </w:r>
      <w:proofErr w:type="spellStart"/>
      <w:r>
        <w:rPr>
          <w:lang w:val="en-US"/>
        </w:rPr>
        <w:t>favouring</w:t>
      </w:r>
      <w:proofErr w:type="spellEnd"/>
      <w:r>
        <w:rPr>
          <w:lang w:val="en-US"/>
        </w:rPr>
        <w:t xml:space="preserve"> it in that study (Baumann et al., 2020). In the theoretical CO models we implemented, the model chooses </w:t>
      </w:r>
      <w:ins w:id="178" w:author="Sahira van de Wouw" w:date="2023-11-27T19:56:00Z">
        <w:r>
          <w:rPr>
            <w:lang w:val="en-US"/>
          </w:rPr>
          <w:t xml:space="preserve">to </w:t>
        </w:r>
      </w:ins>
      <w:r>
        <w:rPr>
          <w:lang w:val="en-US"/>
        </w:rPr>
        <w:t xml:space="preserve">sample again for every option until it reaches a cut-off, where the sequence position of the cut-off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 Cut-off values </w:t>
      </w:r>
      <w:commentRangeStart w:id="179"/>
      <w:r>
        <w:rPr>
          <w:lang w:val="en-US"/>
        </w:rPr>
        <w:t>between</w:t>
      </w:r>
      <w:commentRangeEnd w:id="179"/>
      <w:r>
        <w:commentReference w:id="179"/>
      </w:r>
      <w:r>
        <w:rPr>
          <w:lang w:val="en-US"/>
        </w:rPr>
        <w:t xml:space="preserve"> the optimal one lead to undersampling and cut-off values above the optimal value </w:t>
      </w:r>
      <w:proofErr w:type="gramStart"/>
      <w:r>
        <w:rPr>
          <w:lang w:val="en-US"/>
        </w:rPr>
        <w:t>lead</w:t>
      </w:r>
      <w:proofErr w:type="gramEnd"/>
      <w:r>
        <w:rPr>
          <w:lang w:val="en-US"/>
        </w:rPr>
        <w:t xml:space="preserve"> to oversampling.</w:t>
      </w:r>
    </w:p>
    <w:p w14:paraId="268D49C8" w14:textId="77777777" w:rsidR="00CD408A" w:rsidRDefault="00000000">
      <w:pPr>
        <w:pStyle w:val="Body"/>
        <w:spacing w:after="288" w:line="480" w:lineRule="auto"/>
        <w:ind w:firstLine="720"/>
      </w:pPr>
      <w:r>
        <w:rPr>
          <w:lang w:val="en-US"/>
        </w:rPr>
        <w:t xml:space="preserve">We also considered objective and subjective values versions of </w:t>
      </w:r>
      <w:r>
        <w:rPr>
          <w:i/>
          <w:iCs/>
          <w:lang w:val="en-US"/>
        </w:rPr>
        <w:t>the cost to sample model (CS OV and CS SV)</w:t>
      </w:r>
      <w:r>
        <w:rPr>
          <w:lang w:val="en-US"/>
        </w:rPr>
        <w:t xml:space="preserve">. Like all the other models described below in this section, CS OV and CS SV use the Bayesian ideal observer described above as a </w:t>
      </w:r>
      <w:proofErr w:type="gramStart"/>
      <w:r>
        <w:rPr>
          <w:lang w:val="en-US"/>
        </w:rPr>
        <w:t>base, but</w:t>
      </w:r>
      <w:proofErr w:type="gramEnd"/>
      <w:r>
        <w:rPr>
          <w:lang w:val="en-US"/>
        </w:rPr>
        <w:t xml:space="preserve"> assume that participants</w:t>
      </w:r>
      <w:r>
        <w:rPr>
          <w:rtl/>
        </w:rPr>
        <w:t xml:space="preserve">’ </w:t>
      </w:r>
      <w:r>
        <w:rPr>
          <w:lang w:val="en-US"/>
        </w:rPr>
        <w:t xml:space="preserve">otherwise rational Bayesian computations can be biased by a free parameter value. In the case of the CO OV and CS SV models, the fitted parameter to account for such bias was the cost to sample value </w:t>
      </w:r>
      <w:r>
        <w:rPr>
          <w:i/>
          <w:iCs/>
        </w:rPr>
        <w:t xml:space="preserve">C </w:t>
      </w:r>
      <w:r>
        <w:rPr>
          <w:lang w:val="en-US"/>
        </w:rPr>
        <w:t xml:space="preserve">(See computation of </w:t>
      </w:r>
      <m:oMath>
        <m:sSub>
          <m:sSubPr>
            <m:ctrlPr>
              <w:ins w:id="180" w:author="McKay, Ryan" w:date="2023-12-01T06:05:00Z">
                <w:rPr>
                  <w:rFonts w:ascii="Cambria Math" w:hAnsi="Cambria Math"/>
                </w:rPr>
              </w:ins>
            </m:ctrlPr>
          </m:sSubPr>
          <m:e>
            <m:r>
              <w:rPr>
                <w:rFonts w:ascii="Cambria Math" w:hAnsi="Cambria Math"/>
                <w:sz w:val="23"/>
                <w:szCs w:val="23"/>
              </w:rPr>
              <m:t>r</m:t>
            </m:r>
          </m:e>
          <m:sub>
            <m:r>
              <w:rPr>
                <w:rFonts w:ascii="Cambria Math" w:hAnsi="Cambria Math"/>
                <w:sz w:val="23"/>
                <w:szCs w:val="23"/>
              </w:rPr>
              <m:t>t</m:t>
            </m:r>
          </m:sub>
        </m:sSub>
        <m:d>
          <m:dPr>
            <m:ctrlPr>
              <w:ins w:id="181" w:author="McKay, Ryan" w:date="2023-12-01T06:05:00Z">
                <w:rPr>
                  <w:rFonts w:ascii="Cambria Math" w:hAnsi="Cambria Math"/>
                  <w:i/>
                  <w:sz w:val="23"/>
                  <w:szCs w:val="23"/>
                </w:rPr>
              </w:ins>
            </m:ctrlPr>
          </m:dPr>
          <m:e>
            <m:sSub>
              <m:sSubPr>
                <m:ctrlPr>
                  <w:ins w:id="182" w:author="McKay, Ryan" w:date="2023-12-01T06:05:00Z">
                    <w:rPr>
                      <w:rFonts w:ascii="Cambria Math" w:hAnsi="Cambria Math"/>
                    </w:rPr>
                  </w:ins>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,a=sampleagain</m:t>
            </m:r>
          </m:e>
        </m:d>
      </m:oMath>
      <w:r>
        <w:rPr>
          <w:lang w:val="en-US"/>
        </w:rPr>
        <w:t xml:space="preserve"> in </w:t>
      </w:r>
      <w:ins w:id="183" w:author="Sahira van de Wouw" w:date="2023-11-27T19:58:00Z">
        <w:r>
          <w:rPr>
            <w:lang w:val="en-US"/>
          </w:rPr>
          <w:t xml:space="preserve">the </w:t>
        </w:r>
      </w:ins>
      <w:r>
        <w:rPr>
          <w:lang w:val="en-US"/>
        </w:rPr>
        <w:t xml:space="preserve">Ideal Observer Optimality Model section above.  In such a model, participants would undersample if they intrinsically perceived sampling as costly and so adopted a </w:t>
      </w:r>
      <w:proofErr w:type="gramStart"/>
      <w:r>
        <w:rPr>
          <w:lang w:val="en-US"/>
        </w:rPr>
        <w:t>negatively-valued</w:t>
      </w:r>
      <w:proofErr w:type="gramEnd"/>
      <w:r>
        <w:rPr>
          <w:lang w:val="en-US"/>
        </w:rPr>
        <w:t xml:space="preserve"> </w:t>
      </w:r>
      <w:r>
        <w:rPr>
          <w:i/>
          <w:iCs/>
          <w:lang w:val="es-ES_tradnl"/>
        </w:rPr>
        <w:t xml:space="preserve">C, </w:t>
      </w:r>
      <w:r>
        <w:rPr>
          <w:lang w:val="en-US"/>
        </w:rPr>
        <w:t xml:space="preserve">and would oversample if they perceived sampling as rewarding as so adopted a positive </w:t>
      </w:r>
      <w:r>
        <w:rPr>
          <w:i/>
          <w:iCs/>
        </w:rPr>
        <w:t>C</w:t>
      </w:r>
      <w:r>
        <w:rPr>
          <w:lang w:val="en-US"/>
        </w:rPr>
        <w:t xml:space="preserve">. We </w:t>
      </w:r>
      <w:proofErr w:type="spellStart"/>
      <w:r>
        <w:rPr>
          <w:lang w:val="en-US"/>
        </w:rPr>
        <w:t>initialised</w:t>
      </w:r>
      <w:proofErr w:type="spellEnd"/>
      <w:r>
        <w:rPr>
          <w:lang w:val="en-US"/>
        </w:rPr>
        <w:t xml:space="preserve"> model fitting with a starting </w:t>
      </w:r>
      <w:r>
        <w:rPr>
          <w:i/>
          <w:iCs/>
        </w:rPr>
        <w:t>C</w:t>
      </w:r>
      <w:r>
        <w:rPr>
          <w:lang w:val="en-US"/>
        </w:rPr>
        <w:t xml:space="preserve"> value of 0 (i.e., the optimal value).</w:t>
      </w:r>
    </w:p>
    <w:p w14:paraId="3405CD65" w14:textId="77777777" w:rsidR="00CD408A" w:rsidRDefault="00000000">
      <w:pPr>
        <w:pStyle w:val="Body"/>
        <w:spacing w:after="288" w:line="480" w:lineRule="auto"/>
        <w:ind w:firstLine="720"/>
        <w:rPr>
          <w:sz w:val="20"/>
        </w:rPr>
      </w:pPr>
      <w:r>
        <w:rPr>
          <w:lang w:val="en-US"/>
        </w:rPr>
        <w:t xml:space="preserve">We used a similar approach when building </w:t>
      </w:r>
      <w:r>
        <w:rPr>
          <w:i/>
          <w:iCs/>
          <w:lang w:val="en-US"/>
        </w:rPr>
        <w:t>the optimism model (O OV and O SV)</w:t>
      </w:r>
      <w:r>
        <w:rPr>
          <w:lang w:val="en-US"/>
        </w:rPr>
        <w:t xml:space="preserve">. In this model, we added a new free parameter to </w:t>
      </w:r>
      <w:r>
        <w:rPr>
          <w:i/>
          <w:iCs/>
        </w:rPr>
        <w:t>μ</w:t>
      </w:r>
      <w:r>
        <w:rPr>
          <w:lang w:val="en-US"/>
        </w:rPr>
        <w:t xml:space="preserve">, the mean of the posterior generating distribution. This additional constant alters the mean value after it is updated by the current sample value and before the use of this posterior generating distribution to compute utilities </w:t>
      </w:r>
      <m:oMath>
        <m:sSub>
          <m:sSubPr>
            <m:ctrlPr>
              <w:ins w:id="184" w:author="McKay, Ryan" w:date="2023-12-01T06:05:00Z">
                <w:rPr>
                  <w:rFonts w:ascii="Cambria Math" w:hAnsi="Cambria Math"/>
                </w:rPr>
              </w:ins>
            </m:ctrlPr>
          </m:sSubPr>
          <m:e>
            <m:r>
              <w:rPr>
                <w:rFonts w:ascii="Cambria Math" w:hAnsi="Cambria Math"/>
                <w:sz w:val="24"/>
                <w:szCs w:val="24"/>
              </w:rPr>
              <m:t>u</m:t>
            </m:r>
          </m:e>
          <m:sub/>
        </m:sSub>
      </m:oMath>
      <w:r>
        <w:rPr>
          <w:lang w:val="en-US"/>
        </w:rPr>
        <w:t xml:space="preserve">. Negative values of this parameter can bias an agent to compute pessimistic estimates of future option values by shifting the </w:t>
      </w:r>
      <w:r>
        <w:rPr>
          <w:lang w:val="en-US"/>
        </w:rPr>
        <w:lastRenderedPageBreak/>
        <w:t xml:space="preserve">posterior mean (i.e., expectation) to be lower. This can lead to undersampling by making the current option appear more appealing compared to the artificially deflated expectation of option values resulting from continued sampling. Conversely, positive values of this parameter encourage oversampling, as the agent would have too optimistic an expectation of future option values to be gained by continued sampling. We </w:t>
      </w:r>
      <w:proofErr w:type="spellStart"/>
      <w:r>
        <w:rPr>
          <w:lang w:val="en-US"/>
        </w:rPr>
        <w:t>initialised</w:t>
      </w:r>
      <w:proofErr w:type="spellEnd"/>
      <w:r>
        <w:rPr>
          <w:lang w:val="en-US"/>
        </w:rPr>
        <w:t xml:space="preserve"> model fitting with a starting value of 0 (i.e., the optimal value).</w:t>
      </w:r>
    </w:p>
    <w:p w14:paraId="292D0F2B" w14:textId="77777777" w:rsidR="00CD408A" w:rsidRDefault="00000000">
      <w:pPr>
        <w:pStyle w:val="Body"/>
        <w:spacing w:after="288" w:line="480" w:lineRule="auto"/>
        <w:ind w:firstLine="720"/>
      </w:pPr>
      <w:r>
        <w:rPr>
          <w:lang w:val="en-US"/>
        </w:rPr>
        <w:t xml:space="preserve">In the </w:t>
      </w:r>
      <w:r>
        <w:rPr>
          <w:i/>
          <w:iCs/>
          <w:lang w:val="en-US"/>
        </w:rPr>
        <w:t>biased values model (BV OV and BV SV)</w:t>
      </w:r>
      <w:r>
        <w:rPr>
          <w:lang w:val="en-US"/>
        </w:rPr>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Pr>
          <w:rtl/>
          <w:lang w:val="ar-SA"/>
        </w:rPr>
        <w:t>“</w:t>
      </w:r>
      <w:r>
        <w:rPr>
          <w:lang w:val="en-US"/>
        </w:rPr>
        <w:t>high threshold</w:t>
      </w:r>
      <w:r>
        <w:t xml:space="preserve">” </w:t>
      </w:r>
      <w:r>
        <w:rPr>
          <w:lang w:val="en-US"/>
        </w:rPr>
        <w:t>models of optimal stopping in mate choice (Furl et al., 2019; Valone et al., 1996). Here, we passed the option values through a logistic function prior to input as option values to the ideal observer, which effectively thresholds the option values such that option values less than the midpoint parameter of the logistic function are roughly minimal and option values above this midpoint are roughly maximal, leaving only option values above an input value threshold as eligible for consideration by the ideal observer. We fixed the logistic slope to equal .2 (</w:t>
      </w:r>
      <w:proofErr w:type="gramStart"/>
      <w:r>
        <w:rPr>
          <w:lang w:val="en-US"/>
        </w:rPr>
        <w:t>on the basis of</w:t>
      </w:r>
      <w:proofErr w:type="gramEnd"/>
      <w:r>
        <w:rPr>
          <w:lang w:val="en-US"/>
        </w:rPr>
        <w:t xml:space="preserve"> successful exploratory parameter recovery using this value) while freeing and fitting the midpoint parameter / threshold of the logistic function. We picked the </w:t>
      </w:r>
      <w:proofErr w:type="spellStart"/>
      <w:r>
        <w:rPr>
          <w:lang w:val="en-US"/>
        </w:rPr>
        <w:t>centre</w:t>
      </w:r>
      <w:proofErr w:type="spellEnd"/>
      <w:r>
        <w:rPr>
          <w:lang w:val="en-US"/>
        </w:rPr>
        <w:t xml:space="preserve"> of the input value range (i.e., 50, as all option values were </w:t>
      </w:r>
      <w:proofErr w:type="spellStart"/>
      <w:r>
        <w:rPr>
          <w:lang w:val="en-US"/>
        </w:rPr>
        <w:t>normalised</w:t>
      </w:r>
      <w:proofErr w:type="spellEnd"/>
      <w:r>
        <w:rPr>
          <w:lang w:val="en-US"/>
        </w:rPr>
        <w:t xml:space="preserve"> from 1 to 100) as the starting value for the free logistic midpoint parameter when fitting to participants</w:t>
      </w:r>
      <w:r>
        <w:rPr>
          <w:rtl/>
        </w:rPr>
        <w:t xml:space="preserve">’ </w:t>
      </w:r>
      <w:r>
        <w:rPr>
          <w:lang w:val="en-US"/>
        </w:rPr>
        <w:t xml:space="preserve">choices. </w:t>
      </w:r>
    </w:p>
    <w:p w14:paraId="40ABBE03" w14:textId="77777777" w:rsidR="00CD408A" w:rsidRDefault="00000000">
      <w:pPr>
        <w:pStyle w:val="Body"/>
        <w:spacing w:after="288" w:line="480" w:lineRule="auto"/>
        <w:ind w:firstLine="720"/>
        <w:rPr>
          <w:sz w:val="20"/>
        </w:rPr>
      </w:pPr>
      <w:r>
        <w:rPr>
          <w:lang w:val="en-US"/>
        </w:rPr>
        <w:t xml:space="preserve">The biased rewards model (BR OV and BR SV) is based on similar logic as BV. However, instead of assuming participants place a threshold on the option values being input to the model, we instead assumed such a threshold on the reward function </w:t>
      </w:r>
      <w:r>
        <w:rPr>
          <w:i/>
          <w:iCs/>
        </w:rPr>
        <w:t>R</w:t>
      </w:r>
      <w:r>
        <w:rPr>
          <w:lang w:val="en-US"/>
        </w:rPr>
        <w:t xml:space="preserve"> (See formula for </w:t>
      </w:r>
      <m:oMath>
        <m:sSub>
          <m:sSubPr>
            <m:ctrlPr>
              <w:ins w:id="185"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86" w:author="McKay, Ryan" w:date="2023-12-01T06:05:00Z">
                <w:rPr>
                  <w:rFonts w:ascii="Cambria Math" w:hAnsi="Cambria Math"/>
                  <w:i/>
                  <w:sz w:val="24"/>
                  <w:szCs w:val="24"/>
                </w:rPr>
              </w:ins>
            </m:ctrlPr>
          </m:dPr>
          <m:e>
            <m:sSub>
              <m:sSubPr>
                <m:ctrlPr>
                  <w:ins w:id="187"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Pr>
          <w:lang w:val="en-US"/>
        </w:rPr>
        <w:t xml:space="preserve"> above). Recall that this function assigns reward values / payoffs to outcome relative ranks. As with BV, we passed the option values through a logistic function, with slope = 1 (based on experience </w:t>
      </w:r>
      <w:r>
        <w:rPr>
          <w:lang w:val="en-US"/>
        </w:rPr>
        <w:lastRenderedPageBreak/>
        <w:t xml:space="preserve">with parameter recovery), with the logistic midpoint parameter as the free parameter. During fitting, we initialised this midpoint value as the centre of the input value range. Then, the transformed values were assigned as reward payoff values in place of the ones otherwise suitable for the model (See the </w:t>
      </w:r>
      <w:r>
        <w:rPr>
          <w:i/>
          <w:iCs/>
          <w:lang w:val="en-US"/>
        </w:rPr>
        <w:t>Ideal Observer Optimality Model</w:t>
      </w:r>
      <w:r>
        <w:rPr>
          <w:lang w:val="en-US"/>
        </w:rPr>
        <w:t xml:space="preserve"> </w:t>
      </w:r>
      <w:proofErr w:type="gramStart"/>
      <w:r>
        <w:rPr>
          <w:lang w:val="en-US"/>
        </w:rPr>
        <w:t>section</w:t>
      </w:r>
      <w:proofErr w:type="gramEnd"/>
      <w:r>
        <w:rPr>
          <w:lang w:val="en-US"/>
        </w:rPr>
        <w:t xml:space="preserve"> of the </w:t>
      </w:r>
      <w:r>
        <w:rPr>
          <w:i/>
          <w:iCs/>
        </w:rPr>
        <w:t>General</w:t>
      </w:r>
      <w:r>
        <w:t xml:space="preserve"> </w:t>
      </w:r>
      <w:r>
        <w:rPr>
          <w:i/>
          <w:iCs/>
          <w:lang w:val="en-US"/>
        </w:rPr>
        <w:t>Methods</w:t>
      </w:r>
      <w:r>
        <w:rPr>
          <w:lang w:val="en-US"/>
        </w:rPr>
        <w:t xml:space="preserve"> for more information on how reward payoffs are otherwise implemented in these models). Increasing this midpoint parameter value / reward threshold leads to increased sampling while decreasing this value leads to decreased sampling. As in the BV model, the starting value of the midpoint parameter was </w:t>
      </w:r>
      <w:proofErr w:type="spellStart"/>
      <w:r>
        <w:rPr>
          <w:lang w:val="en-US"/>
        </w:rPr>
        <w:t>initialised</w:t>
      </w:r>
      <w:proofErr w:type="spellEnd"/>
      <w:r>
        <w:rPr>
          <w:lang w:val="en-US"/>
        </w:rPr>
        <w:t xml:space="preserve"> at 50.</w:t>
      </w:r>
    </w:p>
    <w:p w14:paraId="1DAD9DBA" w14:textId="77777777" w:rsidR="00CD408A" w:rsidRDefault="00000000">
      <w:pPr>
        <w:pStyle w:val="Body"/>
        <w:spacing w:after="120" w:line="480" w:lineRule="auto"/>
      </w:pPr>
      <w:r>
        <w:rPr>
          <w:lang w:val="de-DE"/>
        </w:rPr>
        <w:t>Pilot Studies Methods</w:t>
      </w:r>
    </w:p>
    <w:p w14:paraId="28889947" w14:textId="77777777" w:rsidR="00CD408A" w:rsidRDefault="00000000">
      <w:pPr>
        <w:pStyle w:val="Body"/>
        <w:spacing w:after="120" w:line="480" w:lineRule="auto"/>
      </w:pPr>
      <w:r>
        <w:rPr>
          <w:lang w:val="fr-FR"/>
        </w:rPr>
        <w:t>Participants</w:t>
      </w:r>
    </w:p>
    <w:p w14:paraId="1B6CEED2" w14:textId="77777777" w:rsidR="00CD408A" w:rsidRDefault="00000000">
      <w:pPr>
        <w:pStyle w:val="Body"/>
        <w:spacing w:after="288" w:line="480" w:lineRule="auto"/>
        <w:ind w:firstLine="720"/>
      </w:pPr>
      <w:r>
        <w:rPr>
          <w:lang w:val="en-US"/>
        </w:rPr>
        <w:t xml:space="preserve">We recruited participants in both our pilot studies from the United Kingdom using the online </w:t>
      </w:r>
      <w:ins w:id="188" w:author="Sahira van de Wouw" w:date="2023-11-27T20:01:00Z">
        <w:r>
          <w:rPr>
            <w:lang w:val="en-US"/>
          </w:rPr>
          <w:t xml:space="preserve">data collection platform </w:t>
        </w:r>
      </w:ins>
      <w:r>
        <w:rPr>
          <w:lang w:val="en-US"/>
        </w:rPr>
        <w:t xml:space="preserve">Prolific </w:t>
      </w:r>
      <w:del w:id="189" w:author="Sahira van de Wouw" w:date="2023-11-27T20:01:00Z">
        <w:r>
          <w:delText xml:space="preserve">platform </w:delText>
        </w:r>
      </w:del>
      <w:r>
        <w:rPr>
          <w:lang w:val="en-US"/>
        </w:rPr>
        <w:t>(Prolific, 2014). We enrolled 50 participants into Pilot Baseline and 51 participants into Pilot Full.</w:t>
      </w:r>
    </w:p>
    <w:p w14:paraId="3D12A057" w14:textId="77777777" w:rsidR="00CD408A" w:rsidRDefault="00000000">
      <w:pPr>
        <w:pStyle w:val="Body"/>
        <w:spacing w:after="288" w:line="480" w:lineRule="auto"/>
      </w:pPr>
      <w:r>
        <w:rPr>
          <w:lang w:val="nl-NL"/>
        </w:rPr>
        <w:t>Procedures</w:t>
      </w:r>
    </w:p>
    <w:p w14:paraId="0E9E1056" w14:textId="77777777" w:rsidR="00CD408A" w:rsidRDefault="00000000">
      <w:pPr>
        <w:pStyle w:val="Body"/>
        <w:spacing w:after="288" w:line="480" w:lineRule="auto"/>
      </w:pPr>
      <w:r>
        <w:rPr>
          <w:lang w:val="en-US"/>
        </w:rPr>
        <w:tab/>
        <w:t xml:space="preserve">Gorilla Experiment Builder (Anwyl-Irvine et al., 2020) was used to create and host the Pilot baseline and Pilot full studies. For the Pilot baseline study, we were interested in whether we could replicate </w:t>
      </w:r>
      <w:ins w:id="190" w:author="Sahira van de Wouw" w:date="2023-11-27T20:02:00Z">
        <w:r>
          <w:rPr>
            <w:lang w:val="en-US"/>
          </w:rPr>
          <w:t xml:space="preserve">previously observed </w:t>
        </w:r>
      </w:ins>
      <w:r>
        <w:rPr>
          <w:lang w:val="en-US"/>
        </w:rPr>
        <w:t>participant undersampling bias</w:t>
      </w:r>
      <w:ins w:id="191" w:author="Sahira van de Wouw" w:date="2023-11-27T20:02:00Z">
        <w:r>
          <w:rPr>
            <w:lang w:val="en-US"/>
          </w:rPr>
          <w:t xml:space="preserve"> </w:t>
        </w:r>
      </w:ins>
      <w:del w:id="192" w:author="Sahira van de Wouw" w:date="2023-11-27T20:02:00Z">
        <w:r>
          <w:rPr>
            <w:lang w:val="en-US"/>
          </w:rPr>
          <w:delText xml:space="preserve">, as observed previously </w:delText>
        </w:r>
      </w:del>
      <w:r>
        <w:rPr>
          <w:lang w:val="en-US"/>
        </w:rPr>
        <w:t xml:space="preserve">(Cardinale, et al., 2021; Costa &amp; Averbeck, 2015), in which participants sampled fewer options before decision relative to the Bayesian ideal observer model. </w:t>
      </w:r>
      <w:ins w:id="193" w:author="Sahira van de Wouw" w:date="2023-11-27T20:02:00Z">
        <w:r>
          <w:rPr>
            <w:lang w:val="en-US"/>
          </w:rPr>
          <w:t>Therefore, w</w:t>
        </w:r>
      </w:ins>
      <w:del w:id="194" w:author="Sahira van de Wouw" w:date="2023-11-27T20:02:00Z">
        <w:r>
          <w:rPr>
            <w:lang w:val="de-DE"/>
          </w:rPr>
          <w:delText>W</w:delText>
        </w:r>
      </w:del>
      <w:r>
        <w:t xml:space="preserve">e </w:t>
      </w:r>
      <w:del w:id="195" w:author="Sahira van de Wouw" w:date="2023-11-27T20:02:00Z">
        <w:r>
          <w:rPr>
            <w:lang w:val="en-US"/>
          </w:rPr>
          <w:delText xml:space="preserve">thus </w:delText>
        </w:r>
      </w:del>
      <w:r>
        <w:rPr>
          <w:lang w:val="en-US"/>
        </w:rPr>
        <w:t xml:space="preserve">designed a paradigm that matched Costa and Averbeck (2015) in its methods particulars as closely as was practical, while concomitantly adapting the paradigm for an online data collection setting. Consequently, there was no phase 1 ratings task in Pilot baseline. In the optimal stopping task (Figure 1A), participants attempted to choose one of the top three ranked smartphone prices out of each option sequence, using seven sequences of 12 price options each. The option value screen also presented the </w:t>
      </w:r>
      <w:proofErr w:type="gramStart"/>
      <w:r>
        <w:rPr>
          <w:lang w:val="en-US"/>
        </w:rPr>
        <w:lastRenderedPageBreak/>
        <w:t>previously-rejected</w:t>
      </w:r>
      <w:proofErr w:type="gramEnd"/>
      <w:r>
        <w:rPr>
          <w:lang w:val="en-US"/>
        </w:rPr>
        <w:t xml:space="preserve"> option values and the number of options remaining in the sequence. The five sequences each used an order of option values that was fixed in advance, so a given sequence</w:t>
      </w:r>
      <w:r>
        <w:rPr>
          <w:rtl/>
        </w:rPr>
        <w:t>’</w:t>
      </w:r>
      <w:r>
        <w:rPr>
          <w:lang w:val="en-US"/>
        </w:rPr>
        <w:t xml:space="preserve">s option values and their order within the sequence was identical for every participant (and corresponding model), although the sequences themselves were intermixed randomly. </w:t>
      </w:r>
    </w:p>
    <w:p w14:paraId="60E567D7" w14:textId="77777777" w:rsidR="00CD408A" w:rsidRDefault="00000000">
      <w:pPr>
        <w:pStyle w:val="Body"/>
      </w:pPr>
      <w:r>
        <w:rPr>
          <w:rFonts w:ascii="Arial Unicode MS" w:hAnsi="Arial Unicode MS"/>
        </w:rPr>
        <w:br w:type="page"/>
      </w:r>
    </w:p>
    <w:p w14:paraId="5BCD9093" w14:textId="77777777" w:rsidR="00CD408A" w:rsidRDefault="00000000">
      <w:pPr>
        <w:pStyle w:val="Body"/>
        <w:spacing w:after="288" w:line="480" w:lineRule="auto"/>
      </w:pPr>
      <w:r>
        <w:rPr>
          <w:noProof/>
        </w:rPr>
        <w:lastRenderedPageBreak/>
        <mc:AlternateContent>
          <mc:Choice Requires="wpg">
            <w:drawing>
              <wp:anchor distT="57150" distB="57150" distL="57150" distR="57150" simplePos="0" relativeHeight="251682816" behindDoc="0" locked="0" layoutInCell="1" allowOverlap="1" wp14:anchorId="73C58B24" wp14:editId="7C77CD80">
                <wp:simplePos x="0" y="0"/>
                <wp:positionH relativeFrom="column">
                  <wp:posOffset>0</wp:posOffset>
                </wp:positionH>
                <wp:positionV relativeFrom="line">
                  <wp:posOffset>522605</wp:posOffset>
                </wp:positionV>
                <wp:extent cx="5731511" cy="5265421"/>
                <wp:effectExtent l="0" t="0" r="0" b="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1" cy="5265421"/>
                          <a:chOff x="0" y="0"/>
                          <a:chExt cx="5731510" cy="5265420"/>
                        </a:xfrm>
                      </wpg:grpSpPr>
                      <wps:wsp>
                        <wps:cNvPr id="1073741825" name="Text Box 2"/>
                        <wps:cNvSpPr txBox="1"/>
                        <wps:spPr>
                          <a:xfrm>
                            <a:off x="60960" y="4617720"/>
                            <a:ext cx="5631180" cy="647701"/>
                          </a:xfrm>
                          <a:prstGeom prst="rect">
                            <a:avLst/>
                          </a:prstGeom>
                          <a:solidFill>
                            <a:srgbClr val="FFFFFF"/>
                          </a:solidFill>
                          <a:ln w="9525" cap="flat">
                            <a:solidFill>
                              <a:srgbClr val="000000"/>
                            </a:solidFill>
                            <a:prstDash val="solid"/>
                            <a:miter lim="800000"/>
                          </a:ln>
                          <a:effectLst/>
                        </wps:spPr>
                        <wps:txbx>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2"/>
                          <a:stretch>
                            <a:fillRect/>
                          </a:stretch>
                        </pic:blipFill>
                        <pic:spPr>
                          <a:xfrm>
                            <a:off x="-1" y="0"/>
                            <a:ext cx="5731512" cy="4618355"/>
                          </a:xfrm>
                          <a:prstGeom prst="rect">
                            <a:avLst/>
                          </a:prstGeom>
                          <a:ln w="12700" cap="flat">
                            <a:noFill/>
                            <a:miter lim="400000"/>
                          </a:ln>
                          <a:effectLst/>
                        </pic:spPr>
                      </pic:pic>
                    </wpg:wgp>
                  </a:graphicData>
                </a:graphic>
              </wp:anchor>
            </w:drawing>
          </mc:Choice>
          <mc:Fallback>
            <w:pict>
              <v:group id="_x0000_s1026" style="visibility:visible;position:absolute;margin-left:0.0pt;margin-top:41.2pt;width:451.3pt;height:414.6pt;z-index:251682816;mso-position-horizontal:absolute;mso-position-horizontal-relative:text;mso-position-vertical:absolute;mso-position-vertical-relative:line;mso-wrap-distance-left:4.5pt;mso-wrap-distance-top:4.5pt;mso-wrap-distance-right:4.5pt;mso-wrap-distance-bottom:4.5pt;" coordorigin="0,0" coordsize="5731510,5265420">
                <w10:wrap type="square" side="bothSides" anchorx="text"/>
                <v:shape id="_x0000_s1027" type="#_x0000_t202" style="position:absolute;left:60960;top:4617720;width:5631180;height:647700;">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1. Paradigm designs used in pilot studies and Study 1. (a) Pilot baseline study and Study 1 baseline condition. (b) Pilot full and Study 1 full condition. (c) Study 1 payoff condition. (d) Study 1 squares condition.</w:t>
                        </w:r>
                      </w:p>
                    </w:txbxContent>
                  </v:textbox>
                </v:shape>
                <v:shape id="_x0000_s1028" type="#_x0000_t75" style="position:absolute;left:0;top:0;width:5731510;height:4618355;">
                  <v:imagedata r:id="rId13" o:title="image1.tif"/>
                </v:shape>
              </v:group>
            </w:pict>
          </mc:Fallback>
        </mc:AlternateContent>
      </w:r>
    </w:p>
    <w:p w14:paraId="27C81C4B" w14:textId="77777777" w:rsidR="00CD408A" w:rsidRDefault="00CD408A">
      <w:pPr>
        <w:pStyle w:val="Body"/>
        <w:spacing w:after="288" w:line="480" w:lineRule="auto"/>
        <w:ind w:firstLine="720"/>
      </w:pPr>
    </w:p>
    <w:p w14:paraId="42F23E71" w14:textId="77777777" w:rsidR="00CD408A" w:rsidRDefault="00000000">
      <w:pPr>
        <w:pStyle w:val="Body"/>
        <w:spacing w:after="288" w:line="480" w:lineRule="auto"/>
        <w:ind w:firstLine="720"/>
      </w:pPr>
      <w:r>
        <w:rPr>
          <w:lang w:val="en-US"/>
        </w:rPr>
        <w:t xml:space="preserve">Like Costa and Averbeck (2015), we also rewarded participants financially for choosing one of the top three options in the sequence. Participants in Pilot baseline earned </w:t>
      </w:r>
      <w:r>
        <w:t>£</w:t>
      </w:r>
      <w:r>
        <w:rPr>
          <w:lang w:val="en-US"/>
        </w:rPr>
        <w:t xml:space="preserve">0.12 per sequence if they chose the best price in the sequence, </w:t>
      </w:r>
      <w:r>
        <w:t>£</w:t>
      </w:r>
      <w:r>
        <w:rPr>
          <w:lang w:val="en-US"/>
        </w:rPr>
        <w:t xml:space="preserve">0.08 if they chose the </w:t>
      </w:r>
      <w:proofErr w:type="gramStart"/>
      <w:r>
        <w:rPr>
          <w:lang w:val="en-US"/>
        </w:rPr>
        <w:t>second best</w:t>
      </w:r>
      <w:proofErr w:type="gramEnd"/>
      <w:r>
        <w:rPr>
          <w:lang w:val="en-US"/>
        </w:rPr>
        <w:t xml:space="preserve"> price, </w:t>
      </w:r>
      <w:r>
        <w:t>£</w:t>
      </w:r>
      <w:r>
        <w:rPr>
          <w:lang w:val="en-US"/>
        </w:rPr>
        <w:t xml:space="preserve">0.04 if they chose the third best price, and </w:t>
      </w:r>
      <w:r>
        <w:t>£</w:t>
      </w:r>
      <w:r>
        <w:rPr>
          <w:lang w:val="en-US"/>
        </w:rPr>
        <w:t xml:space="preserve">0 if they chose any other option. These </w:t>
      </w:r>
      <w:del w:id="196" w:author="Sahira van de Wouw" w:date="2023-11-27T20:07:00Z">
        <w:r>
          <w:delText xml:space="preserve">bonus </w:delText>
        </w:r>
      </w:del>
      <w:r>
        <w:rPr>
          <w:lang w:val="en-US"/>
        </w:rPr>
        <w:t xml:space="preserve">performance-based </w:t>
      </w:r>
      <w:ins w:id="197" w:author="Sahira van de Wouw" w:date="2023-11-27T20:07:00Z">
        <w:r>
          <w:rPr>
            <w:lang w:val="en-US"/>
          </w:rPr>
          <w:t xml:space="preserve">bonus </w:t>
        </w:r>
      </w:ins>
      <w:r>
        <w:rPr>
          <w:lang w:val="en-US"/>
        </w:rPr>
        <w:t>payments were earned on top of a flat fee, which for all our studies was set in line with Prolific</w:t>
      </w:r>
      <w:r>
        <w:rPr>
          <w:rtl/>
        </w:rPr>
        <w:t>’</w:t>
      </w:r>
      <w:r>
        <w:rPr>
          <w:lang w:val="en-US"/>
        </w:rPr>
        <w:t xml:space="preserve">s recommended pay of </w:t>
      </w:r>
      <w:r>
        <w:t xml:space="preserve">£7.50 </w:t>
      </w:r>
      <w:ins w:id="198" w:author="Sahira van de Wouw" w:date="2023-11-27T20:07:00Z">
        <w:r>
          <w:rPr>
            <w:lang w:val="en-US"/>
          </w:rPr>
          <w:t>per</w:t>
        </w:r>
      </w:ins>
      <w:del w:id="199" w:author="Sahira van de Wouw" w:date="2023-11-27T20:07:00Z">
        <w:r>
          <w:rPr>
            <w:lang w:val="en-US"/>
          </w:rPr>
          <w:delText>for one</w:delText>
        </w:r>
      </w:del>
      <w:r>
        <w:rPr>
          <w:lang w:val="en-US"/>
        </w:rPr>
        <w:t xml:space="preserve"> hour (participants typically finished the study in considerably less </w:t>
      </w:r>
      <w:ins w:id="200" w:author="Sahira van de Wouw" w:date="2023-11-27T20:07:00Z">
        <w:r>
          <w:rPr>
            <w:lang w:val="en-US"/>
          </w:rPr>
          <w:t xml:space="preserve">time </w:t>
        </w:r>
      </w:ins>
      <w:r>
        <w:rPr>
          <w:lang w:val="en-US"/>
        </w:rPr>
        <w:t xml:space="preserve">than </w:t>
      </w:r>
      <w:del w:id="201" w:author="Sahira van de Wouw" w:date="2023-11-27T20:07:00Z">
        <w:r>
          <w:rPr>
            <w:lang w:val="en-US"/>
          </w:rPr>
          <w:delText>this</w:delText>
        </w:r>
      </w:del>
      <w:ins w:id="202" w:author="Sahira van de Wouw" w:date="2023-11-27T20:07:00Z">
        <w:r>
          <w:rPr>
            <w:lang w:val="en-US"/>
          </w:rPr>
          <w:t>an</w:t>
        </w:r>
      </w:ins>
      <w:r>
        <w:rPr>
          <w:lang w:val="en-US"/>
        </w:rPr>
        <w:t xml:space="preserve"> hour). Once a choice was made, participants viewed a feedback </w:t>
      </w:r>
      <w:r>
        <w:rPr>
          <w:lang w:val="en-US"/>
        </w:rPr>
        <w:lastRenderedPageBreak/>
        <w:t xml:space="preserve">screen that informed them of their winnings for that sequence. The paradigm </w:t>
      </w:r>
      <w:proofErr w:type="spellStart"/>
      <w:r>
        <w:rPr>
          <w:lang w:val="en-US"/>
        </w:rPr>
        <w:t>utilised</w:t>
      </w:r>
      <w:proofErr w:type="spellEnd"/>
      <w:r>
        <w:rPr>
          <w:lang w:val="en-US"/>
        </w:rPr>
        <w:t xml:space="preserve"> fixed screen timings, meaning that participants automatically advanced through the screens, except when asked to </w:t>
      </w:r>
      <w:proofErr w:type="gramStart"/>
      <w:r>
        <w:rPr>
          <w:lang w:val="en-US"/>
        </w:rPr>
        <w:t>make a decision</w:t>
      </w:r>
      <w:proofErr w:type="gramEnd"/>
      <w:r>
        <w:rPr>
          <w:lang w:val="en-US"/>
        </w:rPr>
        <w:t xml:space="preserve"> (</w:t>
      </w:r>
      <w:r>
        <w:rPr>
          <w:rtl/>
        </w:rPr>
        <w:t>‘</w:t>
      </w:r>
      <w:r>
        <w:rPr>
          <w:lang w:val="en-US"/>
        </w:rPr>
        <w:t>Take this option</w:t>
      </w:r>
      <w:r>
        <w:rPr>
          <w:rtl/>
        </w:rPr>
        <w:t xml:space="preserve">’ </w:t>
      </w:r>
      <w:r>
        <w:t xml:space="preserve">or </w:t>
      </w:r>
      <w:r>
        <w:rPr>
          <w:rtl/>
        </w:rPr>
        <w:t>‘</w:t>
      </w:r>
      <w:r>
        <w:rPr>
          <w:lang w:val="en-US"/>
        </w:rPr>
        <w:t>See next option</w:t>
      </w:r>
      <w:r>
        <w:rPr>
          <w:rtl/>
        </w:rPr>
        <w:t>’</w:t>
      </w:r>
      <w:r>
        <w:rPr>
          <w:lang w:val="en-US"/>
        </w:rPr>
        <w:t>). Participants were warned about this feature in the instructions preceding the task.</w:t>
      </w:r>
    </w:p>
    <w:p w14:paraId="62523CAE" w14:textId="77777777" w:rsidR="00CD408A" w:rsidRDefault="00000000">
      <w:pPr>
        <w:pStyle w:val="Body"/>
        <w:spacing w:after="288" w:line="480" w:lineRule="auto"/>
        <w:ind w:firstLine="720"/>
      </w:pPr>
      <w:r>
        <w:rPr>
          <w:lang w:val="en-US"/>
        </w:rPr>
        <w:t xml:space="preserve">For Pilot Full, we were interested in </w:t>
      </w:r>
      <w:proofErr w:type="gramStart"/>
      <w:r>
        <w:rPr>
          <w:lang w:val="en-US"/>
        </w:rPr>
        <w:t>whether or not</w:t>
      </w:r>
      <w:proofErr w:type="gramEnd"/>
      <w:r>
        <w:rPr>
          <w:lang w:val="en-US"/>
        </w:rPr>
        <w:t xml:space="preserve"> participant undersampling bias would continue to replicate using the same economic smartphone price task, but when implementing many of the methods particulars adapted from studies that revealed oversampling bias instead of undersampling bias (Cardinale et al., 2021; Furl et al., 2019). Pilot full was named </w:t>
      </w:r>
      <w:r>
        <w:rPr>
          <w:rtl/>
          <w:lang w:val="ar-SA"/>
        </w:rPr>
        <w:t>“</w:t>
      </w:r>
      <w:r>
        <w:rPr>
          <w:lang w:val="en-US"/>
        </w:rPr>
        <w:t>full</w:t>
      </w:r>
      <w:r>
        <w:t>”</w:t>
      </w:r>
      <w:r>
        <w:rPr>
          <w:lang w:val="en-US"/>
        </w:rPr>
        <w:t>, as it possessed the full complement of additional methods taken from Furl et al (2019). The logic is that, if one of these methods features is responsible for the oversampling bias seen in these earlier papers, then Pilot full should produce an oversampling bias, which would contrast with the undersampling bias we expected to see in Pilot baseline.</w:t>
      </w:r>
    </w:p>
    <w:p w14:paraId="07EED1EE" w14:textId="77777777" w:rsidR="00CD408A" w:rsidRDefault="00000000">
      <w:pPr>
        <w:pStyle w:val="Body"/>
        <w:spacing w:after="288" w:line="480" w:lineRule="auto"/>
        <w:ind w:firstLine="720"/>
      </w:pPr>
      <w:r>
        <w:rPr>
          <w:lang w:val="en-US"/>
        </w:rPr>
        <w:t xml:space="preserve">Pilot full added an initial ratings phase (Figure 1B), in which participants rated the </w:t>
      </w:r>
      <w:r>
        <w:rPr>
          <w:rtl/>
          <w:lang w:val="ar-SA"/>
        </w:rPr>
        <w:t>“</w:t>
      </w:r>
      <w:r>
        <w:rPr>
          <w:lang w:val="en-US"/>
        </w:rPr>
        <w:t>attractiveness</w:t>
      </w:r>
      <w:r>
        <w:t xml:space="preserve">” </w:t>
      </w:r>
      <w:r>
        <w:rPr>
          <w:lang w:val="en-US"/>
        </w:rPr>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Pr>
          <w:rtl/>
        </w:rPr>
        <w:t>’</w:t>
      </w:r>
      <w:r>
        <w:rPr>
          <w:lang w:val="en-US"/>
        </w:rPr>
        <w:t xml:space="preserve">s correlation coefficient between the two ratings was .83. A blue progress bar was shown continuously at the bottom of the screen to </w:t>
      </w:r>
      <w:proofErr w:type="spellStart"/>
      <w:r>
        <w:rPr>
          <w:lang w:val="en-US"/>
        </w:rPr>
        <w:t>visualise</w:t>
      </w:r>
      <w:proofErr w:type="spellEnd"/>
      <w:r>
        <w:rPr>
          <w:lang w:val="en-US"/>
        </w:rPr>
        <w:t xml:space="preserve"> participants</w:t>
      </w:r>
      <w:r>
        <w:rPr>
          <w:rtl/>
        </w:rPr>
        <w:t xml:space="preserve">’ </w:t>
      </w:r>
      <w:r>
        <w:rPr>
          <w:lang w:val="en-US"/>
        </w:rPr>
        <w:t xml:space="preserve">progression through the ratings phase. </w:t>
      </w:r>
    </w:p>
    <w:p w14:paraId="6FF84E75" w14:textId="77777777" w:rsidR="00CD408A" w:rsidRDefault="00000000">
      <w:pPr>
        <w:pStyle w:val="Body"/>
        <w:spacing w:after="288" w:line="480" w:lineRule="auto"/>
        <w:ind w:firstLine="720"/>
      </w:pPr>
      <w:r>
        <w:rPr>
          <w:lang w:val="en-US"/>
        </w:rPr>
        <w:t xml:space="preserve">The optimal stopping (second) phase of Pilot full (Figure 1B) included five sequences of 12 option values each. As in Pilot baseline, the option values in each sequence were fixed in advance </w:t>
      </w:r>
      <w:r>
        <w:rPr>
          <w:lang w:val="en-US"/>
        </w:rPr>
        <w:lastRenderedPageBreak/>
        <w:t>but the sequences</w:t>
      </w:r>
      <w:r>
        <w:rPr>
          <w:rtl/>
        </w:rPr>
        <w:t xml:space="preserve">’ </w:t>
      </w:r>
      <w:r>
        <w:rPr>
          <w:lang w:val="en-US"/>
        </w:rPr>
        <w:t xml:space="preserve">order was </w:t>
      </w:r>
      <w:proofErr w:type="spellStart"/>
      <w:r>
        <w:rPr>
          <w:lang w:val="en-US"/>
        </w:rPr>
        <w:t>randomised</w:t>
      </w:r>
      <w:proofErr w:type="spellEnd"/>
      <w:r>
        <w:rPr>
          <w:lang w:val="en-US"/>
        </w:rPr>
        <w:t xml:space="preserve">. Unlike Pilot baseline, once participants chose one of the options, they then had to advance by button press through a series of grey squares that replaced the remaining options in that sequence. This was intended to discourage participants from finishing the study early by choosing earlier options. </w:t>
      </w:r>
      <w:proofErr w:type="gramStart"/>
      <w:r>
        <w:rPr>
          <w:lang w:val="en-US"/>
        </w:rPr>
        <w:t>Also</w:t>
      </w:r>
      <w:proofErr w:type="gramEnd"/>
      <w:r>
        <w:rPr>
          <w:lang w:val="en-US"/>
        </w:rPr>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Pr>
          <w:rtl/>
        </w:rPr>
        <w:t>’</w:t>
      </w:r>
      <w:r>
        <w:rPr>
          <w:lang w:val="en-US"/>
        </w:rPr>
        <w:t xml:space="preserve">s reward value before moving on to the next sequence. These ratings do not provide hypothesis-relevant data and were not </w:t>
      </w:r>
      <w:proofErr w:type="spellStart"/>
      <w:r>
        <w:rPr>
          <w:lang w:val="en-US"/>
        </w:rPr>
        <w:t>analysed</w:t>
      </w:r>
      <w:proofErr w:type="spellEnd"/>
      <w:r>
        <w:rPr>
          <w:lang w:val="en-US"/>
        </w:rPr>
        <w:t>. Participants were reimbursed a flat fee only - no bonus monetary payoff was awarded.</w:t>
      </w:r>
    </w:p>
    <w:p w14:paraId="23E6C4C8" w14:textId="77777777" w:rsidR="00CD408A" w:rsidRDefault="00000000">
      <w:pPr>
        <w:pStyle w:val="Body"/>
        <w:spacing w:after="288" w:line="480" w:lineRule="auto"/>
      </w:pPr>
      <w:r>
        <w:rPr>
          <w:lang w:val="en-US"/>
        </w:rPr>
        <w:t>Pilot Studies Results and Discussion</w:t>
      </w:r>
    </w:p>
    <w:p w14:paraId="6718043F" w14:textId="77777777" w:rsidR="00CD408A" w:rsidRDefault="00000000">
      <w:pPr>
        <w:pStyle w:val="Body"/>
        <w:spacing w:after="288" w:line="480" w:lineRule="auto"/>
      </w:pPr>
      <w:r>
        <w:rPr>
          <w:lang w:val="en-US"/>
        </w:rPr>
        <w:tab/>
        <w:t xml:space="preserve">As the two pilot studies are separate studies, with data collected at somewhat different times, we will descriptively, rather than statistically, compare them. Figure 2 shows the mean number of samples to decision made by human participants for </w:t>
      </w:r>
      <w:proofErr w:type="gramStart"/>
      <w:r>
        <w:rPr>
          <w:lang w:val="en-US"/>
        </w:rPr>
        <w:t>both of the pilot</w:t>
      </w:r>
      <w:proofErr w:type="gramEnd"/>
      <w:r>
        <w:rPr>
          <w:lang w:val="en-US"/>
        </w:rPr>
        <w:t xml:space="preserve"> studies, which yielded similar numbers of samples, with a slight numerical increase for Pilot full. </w:t>
      </w:r>
    </w:p>
    <w:p w14:paraId="1F67CBB1" w14:textId="77777777" w:rsidR="00CD408A" w:rsidRDefault="00CD408A">
      <w:pPr>
        <w:pStyle w:val="Body"/>
        <w:spacing w:after="288" w:line="480" w:lineRule="auto"/>
      </w:pPr>
    </w:p>
    <w:p w14:paraId="6BFE00DE" w14:textId="77777777" w:rsidR="00CD408A" w:rsidRDefault="00CD408A">
      <w:pPr>
        <w:pStyle w:val="Body"/>
        <w:spacing w:after="288" w:line="480" w:lineRule="auto"/>
      </w:pPr>
    </w:p>
    <w:p w14:paraId="0A742E00" w14:textId="77777777" w:rsidR="00CD408A" w:rsidRDefault="00000000">
      <w:pPr>
        <w:pStyle w:val="Body"/>
        <w:spacing w:after="288" w:line="480" w:lineRule="auto"/>
      </w:pPr>
      <w:r>
        <w:t xml:space="preserve"> </w:t>
      </w:r>
    </w:p>
    <w:p w14:paraId="26157877" w14:textId="77777777" w:rsidR="00CD408A" w:rsidRDefault="00CD408A">
      <w:pPr>
        <w:pStyle w:val="Body"/>
        <w:spacing w:after="288" w:line="480" w:lineRule="auto"/>
      </w:pPr>
    </w:p>
    <w:p w14:paraId="20BB2521" w14:textId="77777777" w:rsidR="00CD408A" w:rsidRDefault="00000000">
      <w:pPr>
        <w:pStyle w:val="Body"/>
        <w:spacing w:after="288" w:line="480" w:lineRule="auto"/>
      </w:pPr>
      <w:r>
        <w:rPr>
          <w:noProof/>
        </w:rPr>
        <w:lastRenderedPageBreak/>
        <mc:AlternateContent>
          <mc:Choice Requires="wpg">
            <w:drawing>
              <wp:anchor distT="57150" distB="57150" distL="57150" distR="57150" simplePos="0" relativeHeight="251660288" behindDoc="0" locked="0" layoutInCell="1" allowOverlap="1" wp14:anchorId="1B139738" wp14:editId="599D1296">
                <wp:simplePos x="0" y="0"/>
                <wp:positionH relativeFrom="column">
                  <wp:posOffset>411480</wp:posOffset>
                </wp:positionH>
                <wp:positionV relativeFrom="line">
                  <wp:posOffset>9525</wp:posOffset>
                </wp:positionV>
                <wp:extent cx="4999989" cy="4780675"/>
                <wp:effectExtent l="0" t="0" r="0" b="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989" cy="4780675"/>
                          <a:chOff x="0" y="0"/>
                          <a:chExt cx="4999989" cy="4780674"/>
                        </a:xfrm>
                      </wpg:grpSpPr>
                      <wps:wsp>
                        <wps:cNvPr id="1073741828" name="Text Box 2"/>
                        <wps:cNvSpPr txBox="1"/>
                        <wps:spPr>
                          <a:xfrm>
                            <a:off x="213359" y="3299460"/>
                            <a:ext cx="4786630" cy="1481215"/>
                          </a:xfrm>
                          <a:prstGeom prst="rect">
                            <a:avLst/>
                          </a:prstGeom>
                          <a:solidFill>
                            <a:srgbClr val="FFFFFF"/>
                          </a:solidFill>
                          <a:ln w="9525" cap="flat">
                            <a:solidFill>
                              <a:srgbClr val="000000"/>
                            </a:solidFill>
                            <a:prstDash val="solid"/>
                            <a:miter lim="800000"/>
                          </a:ln>
                          <a:effectLst/>
                        </wps:spPr>
                        <wps:txbx>
                          <w:txbxContent>
                            <w:p w14:paraId="5F27C319" w14:textId="77777777" w:rsidR="00CD408A" w:rsidRDefault="00000000">
                              <w:pPr>
                                <w:pStyle w:val="Body"/>
                              </w:pPr>
                              <w:r>
                                <w:rPr>
                                  <w:lang w:val="fr-FR"/>
                                </w:rPr>
                                <w:t>Figure 2. Human participants</w:t>
                              </w:r>
                              <w:r>
                                <w:rPr>
                                  <w:rtl/>
                                </w:rPr>
                                <w:t xml:space="preserve">’ </w:t>
                              </w:r>
                              <w:r>
                                <w:rPr>
                                  <w:lang w:val="en-US"/>
                                </w:rPr>
                                <w:t>numbers of samples to decision for all studies. Significant pairwise differences between conditions means within a study are shown as green horizontal lines (</w:t>
                              </w:r>
                              <w:r>
                                <w:rPr>
                                  <w:i/>
                                  <w:iCs/>
                                </w:rPr>
                                <w:t>p</w:t>
                              </w:r>
                              <w:r>
                                <w:rPr>
                                  <w:lang w:val="en-US"/>
                                </w:rP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Pr>
                                  <w:i/>
                                  <w:iCs/>
                                </w:rPr>
                                <w:t>BF</w:t>
                              </w:r>
                              <w:r>
                                <w:rPr>
                                  <w:vertAlign w:val="subscript"/>
                                </w:rPr>
                                <w:t xml:space="preserve">01 </w:t>
                              </w:r>
                              <w:r>
                                <w:rPr>
                                  <w:lang w:val="en-US"/>
                                </w:rPr>
                                <w:t xml:space="preserve">&gt; 3 (i.e., moderate evidence favouring a null model with equal means). No pairs with </w:t>
                              </w:r>
                              <w:r>
                                <w:rPr>
                                  <w:i/>
                                  <w:iCs/>
                                </w:rPr>
                                <w:t>BF</w:t>
                              </w:r>
                              <w:r>
                                <w:rPr>
                                  <w:vertAlign w:val="subscript"/>
                                </w:rPr>
                                <w:t xml:space="preserve">10 </w:t>
                              </w:r>
                              <w:r>
                                <w:rPr>
                                  <w:lang w:val="en-US"/>
                                </w:rPr>
                                <w:t>&gt; 3 were found.</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4"/>
                          <a:srcRect l="4919" t="6588" r="9329" b="43765"/>
                          <a:stretch>
                            <a:fillRect/>
                          </a:stretch>
                        </pic:blipFill>
                        <pic:spPr>
                          <a:xfrm>
                            <a:off x="0" y="0"/>
                            <a:ext cx="4914900" cy="3215640"/>
                          </a:xfrm>
                          <a:prstGeom prst="rect">
                            <a:avLst/>
                          </a:prstGeom>
                          <a:ln w="12700" cap="flat">
                            <a:noFill/>
                            <a:miter lim="400000"/>
                          </a:ln>
                          <a:effectLst/>
                        </pic:spPr>
                      </pic:pic>
                    </wpg:wgp>
                  </a:graphicData>
                </a:graphic>
              </wp:anchor>
            </w:drawing>
          </mc:Choice>
          <mc:Fallback>
            <w:pict>
              <v:group id="_x0000_s1029" style="visibility:visible;position:absolute;margin-left:32.4pt;margin-top:0.8pt;width:393.7pt;height:376.4pt;z-index:251660288;mso-position-horizontal:absolute;mso-position-horizontal-relative:text;mso-position-vertical:absolute;mso-position-vertical-relative:line;mso-wrap-distance-left:4.5pt;mso-wrap-distance-top:4.5pt;mso-wrap-distance-right:4.5pt;mso-wrap-distance-bottom:4.5pt;" coordorigin="0,0" coordsize="4999989,4780675">
                <w10:wrap type="square" side="bothSides" anchorx="text"/>
                <v:shape id="_x0000_s1030" type="#_x0000_t202" style="position:absolute;left:213360;top:3299460;width:478662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fr-FR"/>
                          </w:rPr>
                          <w:t>Figure 2. Human participants</w:t>
                        </w:r>
                        <w:r>
                          <w:rPr>
                            <w:rtl w:val="1"/>
                          </w:rPr>
                          <w:t xml:space="preserve">’ </w:t>
                        </w:r>
                        <w:r>
                          <w:rPr>
                            <w:rtl w:val="0"/>
                            <w:lang w:val="en-US"/>
                          </w:rPr>
                          <w:t>numbers of samples to decision for all studies. Significant pairwise differences between conditions means within a study are shown as green horizontal lines (</w:t>
                        </w:r>
                        <w:r>
                          <w:rPr>
                            <w:i w:val="1"/>
                            <w:iCs w:val="1"/>
                            <w:rtl w:val="0"/>
                          </w:rPr>
                          <w:t>p</w:t>
                        </w:r>
                        <w:r>
                          <w:rPr>
                            <w:rtl w:val="0"/>
                            <w:lang w:val="en-US"/>
                          </w:rP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Pr>
                            <w:i w:val="1"/>
                            <w:iCs w:val="1"/>
                            <w:rtl w:val="0"/>
                          </w:rPr>
                          <w:t>BF</w:t>
                        </w:r>
                        <w:r>
                          <w:rPr>
                            <w:vertAlign w:val="subscript"/>
                            <w:rtl w:val="0"/>
                          </w:rPr>
                          <w:t xml:space="preserve">01 </w:t>
                        </w:r>
                        <w:r>
                          <w:rPr>
                            <w:rtl w:val="0"/>
                            <w:lang w:val="en-US"/>
                          </w:rPr>
                          <w:t xml:space="preserve">&gt; 3 (i.e., moderate evidence favouring a null model with equal means). No pairs with </w:t>
                        </w:r>
                        <w:r>
                          <w:rPr>
                            <w:i w:val="1"/>
                            <w:iCs w:val="1"/>
                            <w:rtl w:val="0"/>
                          </w:rPr>
                          <w:t>BF</w:t>
                        </w:r>
                        <w:r>
                          <w:rPr>
                            <w:vertAlign w:val="subscript"/>
                            <w:rtl w:val="0"/>
                          </w:rPr>
                          <w:t xml:space="preserve">10 </w:t>
                        </w:r>
                        <w:r>
                          <w:rPr>
                            <w:rtl w:val="0"/>
                            <w:lang w:val="en-US"/>
                          </w:rPr>
                          <w:t>&gt; 3 were found.</w:t>
                        </w:r>
                      </w:p>
                    </w:txbxContent>
                  </v:textbox>
                </v:shape>
                <v:shape id="_x0000_s1031" type="#_x0000_t75" style="position:absolute;left:0;top:0;width:4914900;height:3215640;">
                  <v:imagedata r:id="rId15" o:title="image2.tif" cropleft="4.9%" cropright="9.3%" croptop="6.6%" cropbottom="43.8%"/>
                </v:shape>
              </v:group>
            </w:pict>
          </mc:Fallback>
        </mc:AlternateContent>
      </w:r>
    </w:p>
    <w:p w14:paraId="1374783E" w14:textId="77777777" w:rsidR="00CD408A" w:rsidRDefault="00CD408A">
      <w:pPr>
        <w:pStyle w:val="Body"/>
        <w:spacing w:after="288" w:line="480" w:lineRule="auto"/>
      </w:pPr>
    </w:p>
    <w:p w14:paraId="7635940C" w14:textId="77777777" w:rsidR="00CD408A" w:rsidRDefault="00CD408A">
      <w:pPr>
        <w:pStyle w:val="Body"/>
        <w:spacing w:after="288" w:line="480" w:lineRule="auto"/>
      </w:pPr>
    </w:p>
    <w:p w14:paraId="007D930A" w14:textId="77777777" w:rsidR="00CD408A" w:rsidRDefault="00CD408A">
      <w:pPr>
        <w:pStyle w:val="Body"/>
        <w:spacing w:after="288" w:line="480" w:lineRule="auto"/>
      </w:pPr>
    </w:p>
    <w:p w14:paraId="6C7E91B7" w14:textId="77777777" w:rsidR="00CD408A" w:rsidRDefault="00CD408A">
      <w:pPr>
        <w:pStyle w:val="Body"/>
        <w:spacing w:after="288" w:line="480" w:lineRule="auto"/>
      </w:pPr>
    </w:p>
    <w:p w14:paraId="4EA90454" w14:textId="77777777" w:rsidR="00CD408A" w:rsidRDefault="00CD408A">
      <w:pPr>
        <w:pStyle w:val="Body"/>
        <w:spacing w:after="288" w:line="480" w:lineRule="auto"/>
      </w:pPr>
    </w:p>
    <w:p w14:paraId="4517F0A5" w14:textId="77777777" w:rsidR="00CD408A" w:rsidRDefault="00CD408A">
      <w:pPr>
        <w:pStyle w:val="Body"/>
        <w:spacing w:after="288" w:line="480" w:lineRule="auto"/>
      </w:pPr>
    </w:p>
    <w:p w14:paraId="4277B385" w14:textId="77777777" w:rsidR="00CD408A" w:rsidRDefault="00CD408A">
      <w:pPr>
        <w:pStyle w:val="Body"/>
        <w:spacing w:after="288" w:line="480" w:lineRule="auto"/>
      </w:pPr>
    </w:p>
    <w:p w14:paraId="052EDD65" w14:textId="77777777" w:rsidR="00CD408A" w:rsidRDefault="00CD408A">
      <w:pPr>
        <w:pStyle w:val="Body"/>
        <w:spacing w:after="288" w:line="480" w:lineRule="auto"/>
      </w:pPr>
    </w:p>
    <w:p w14:paraId="71F02AA1" w14:textId="77777777" w:rsidR="00CD408A" w:rsidRDefault="00000000">
      <w:pPr>
        <w:pStyle w:val="Body"/>
        <w:spacing w:after="288" w:line="480" w:lineRule="auto"/>
      </w:pPr>
      <w:r>
        <w:br/>
      </w:r>
      <w:commentRangeStart w:id="203"/>
    </w:p>
    <w:p w14:paraId="25A05282" w14:textId="77777777" w:rsidR="00CD408A" w:rsidRDefault="00000000">
      <w:pPr>
        <w:pStyle w:val="Body"/>
        <w:spacing w:after="288" w:line="480" w:lineRule="auto"/>
        <w:ind w:firstLine="720"/>
      </w:pPr>
      <w:r>
        <w:rPr>
          <w:lang w:val="de-DE"/>
        </w:rPr>
        <w:t>Figure</w:t>
      </w:r>
      <w:commentRangeEnd w:id="203"/>
      <w:r>
        <w:commentReference w:id="203"/>
      </w:r>
      <w:r>
        <w:rPr>
          <w:lang w:val="en-US"/>
        </w:rPr>
        <w:t xml:space="preserve"> 3 shows results from the comparison of human participants</w:t>
      </w:r>
      <w:r>
        <w:rPr>
          <w:rtl/>
        </w:rPr>
        <w:t xml:space="preserve">’ </w:t>
      </w:r>
      <w:r>
        <w:rPr>
          <w:lang w:val="en-US"/>
        </w:rPr>
        <w:t>sampling (reproduced from Figure 2) with sampling of the ideal observer and theoretical models. As expected, we successfully replicated undersampling in the Pilot baseline condition (Figure 3, left column), where participants sampled fewer options than the ideal observer (Cohen</w:t>
      </w:r>
      <w:r>
        <w:rPr>
          <w:rtl/>
        </w:rPr>
        <w:t>’</w:t>
      </w:r>
      <w:r>
        <w:t xml:space="preserve">s </w:t>
      </w:r>
      <w:r>
        <w:rPr>
          <w:i/>
          <w:iCs/>
        </w:rPr>
        <w:t>d</w:t>
      </w:r>
      <w:r>
        <w:rPr>
          <w:lang w:val="en-US"/>
        </w:rPr>
        <w:t xml:space="preserve"> = -2.52). Our implementation of the OV version of the ideal observer (i.e., IO OV) is comparable to that of previous studies showing undersampling (Baumann et al., 2020; Costa &amp; Averbeck, 2015). </w:t>
      </w:r>
    </w:p>
    <w:p w14:paraId="55473E55" w14:textId="77777777" w:rsidR="00CD408A" w:rsidRDefault="00CD408A">
      <w:pPr>
        <w:pStyle w:val="Body"/>
        <w:spacing w:after="288" w:line="480" w:lineRule="auto"/>
      </w:pPr>
    </w:p>
    <w:p w14:paraId="292F2F27" w14:textId="77777777" w:rsidR="00CD408A" w:rsidRDefault="00CD408A">
      <w:pPr>
        <w:pStyle w:val="Body"/>
        <w:spacing w:after="288" w:line="480" w:lineRule="auto"/>
      </w:pPr>
    </w:p>
    <w:p w14:paraId="1230B0B4" w14:textId="77777777" w:rsidR="00CD408A" w:rsidRDefault="00CD408A">
      <w:pPr>
        <w:pStyle w:val="Body"/>
        <w:spacing w:after="288" w:line="480" w:lineRule="auto"/>
      </w:pPr>
    </w:p>
    <w:p w14:paraId="70F7B271" w14:textId="77777777" w:rsidR="00CD408A" w:rsidRDefault="00000000">
      <w:pPr>
        <w:pStyle w:val="Body"/>
        <w:spacing w:after="288" w:line="480" w:lineRule="auto"/>
      </w:pPr>
      <w:r>
        <w:rPr>
          <w:noProof/>
        </w:rPr>
        <w:lastRenderedPageBreak/>
        <mc:AlternateContent>
          <mc:Choice Requires="wpg">
            <w:drawing>
              <wp:anchor distT="57150" distB="57150" distL="57150" distR="57150" simplePos="0" relativeHeight="251674624" behindDoc="0" locked="0" layoutInCell="1" allowOverlap="1" wp14:anchorId="79DEFD20" wp14:editId="7AA19F65">
                <wp:simplePos x="0" y="0"/>
                <wp:positionH relativeFrom="column">
                  <wp:posOffset>271780</wp:posOffset>
                </wp:positionH>
                <wp:positionV relativeFrom="line">
                  <wp:posOffset>192404</wp:posOffset>
                </wp:positionV>
                <wp:extent cx="5581650" cy="8642985"/>
                <wp:effectExtent l="0" t="0" r="0" b="0"/>
                <wp:wrapSquare wrapText="bothSides" distT="57150" distB="57150" distL="57150" distR="57150"/>
                <wp:docPr id="1073741833" name="officeArt object" descr="Group 31"/>
                <wp:cNvGraphicFramePr/>
                <a:graphic xmlns:a="http://schemas.openxmlformats.org/drawingml/2006/main">
                  <a:graphicData uri="http://schemas.microsoft.com/office/word/2010/wordprocessingGroup">
                    <wpg:wgp>
                      <wpg:cNvGrpSpPr/>
                      <wpg:grpSpPr>
                        <a:xfrm>
                          <a:off x="0" y="0"/>
                          <a:ext cx="5581650" cy="8642985"/>
                          <a:chOff x="0" y="0"/>
                          <a:chExt cx="5581650" cy="8642984"/>
                        </a:xfrm>
                      </wpg:grpSpPr>
                      <wps:wsp>
                        <wps:cNvPr id="1073741831" name="Text Box 2"/>
                        <wps:cNvSpPr txBox="1"/>
                        <wps:spPr>
                          <a:xfrm>
                            <a:off x="0" y="5986014"/>
                            <a:ext cx="5581650" cy="2656971"/>
                          </a:xfrm>
                          <a:prstGeom prst="rect">
                            <a:avLst/>
                          </a:prstGeom>
                          <a:solidFill>
                            <a:srgbClr val="FFFFFF"/>
                          </a:solidFill>
                          <a:ln w="9525" cap="flat">
                            <a:solidFill>
                              <a:srgbClr val="000000"/>
                            </a:solidFill>
                            <a:prstDash val="solid"/>
                            <a:miter lim="800000"/>
                          </a:ln>
                          <a:effectLst/>
                        </wps:spPr>
                        <wps:txbx>
                          <w:txbxContent>
                            <w:p w14:paraId="666AB612" w14:textId="77777777" w:rsidR="00CD408A" w:rsidRDefault="00000000">
                              <w:pPr>
                                <w:pStyle w:val="Body"/>
                              </w:pPr>
                              <w:r>
                                <w:rPr>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32" name="Picture 29" descr="Picture 29"/>
                          <pic:cNvPicPr>
                            <a:picLocks noChangeAspect="1"/>
                          </pic:cNvPicPr>
                        </pic:nvPicPr>
                        <pic:blipFill>
                          <a:blip r:embed="rId16"/>
                          <a:srcRect l="4419" t="6819" r="6793" b="3088"/>
                          <a:stretch>
                            <a:fillRect/>
                          </a:stretch>
                        </pic:blipFill>
                        <pic:spPr>
                          <a:xfrm>
                            <a:off x="402633" y="0"/>
                            <a:ext cx="4580720" cy="5888576"/>
                          </a:xfrm>
                          <a:prstGeom prst="rect">
                            <a:avLst/>
                          </a:prstGeom>
                          <a:ln w="12700" cap="flat">
                            <a:noFill/>
                            <a:miter lim="400000"/>
                          </a:ln>
                          <a:effectLst/>
                        </pic:spPr>
                      </pic:pic>
                    </wpg:wgp>
                  </a:graphicData>
                </a:graphic>
              </wp:anchor>
            </w:drawing>
          </mc:Choice>
          <mc:Fallback>
            <w:pict>
              <v:group id="_x0000_s1032" style="visibility:visible;position:absolute;margin-left:21.4pt;margin-top:15.1pt;width:439.5pt;height:680.5pt;z-index:251674624;mso-position-horizontal:absolute;mso-position-horizontal-relative:text;mso-position-vertical:absolute;mso-position-vertical-relative:line;mso-wrap-distance-left:4.5pt;mso-wrap-distance-top:4.5pt;mso-wrap-distance-right:4.5pt;mso-wrap-distance-bottom:4.5pt;" coordorigin="0,0" coordsize="5581650,8642984">
                <w10:wrap type="square" side="bothSides" anchorx="text"/>
                <v:shape id="_x0000_s1033" type="#_x0000_t202" style="position:absolute;left:0;top:5986015;width:5581650;height:2656970;">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val="1"/>
                            <w:iCs w:val="1"/>
                            <w:rtl w:val="0"/>
                          </w:rPr>
                          <w:t>BF</w:t>
                        </w:r>
                        <w:r>
                          <w:rPr>
                            <w:i w:val="1"/>
                            <w:iCs w:val="1"/>
                            <w:vertAlign w:val="subscript"/>
                            <w:rtl w:val="0"/>
                          </w:rPr>
                          <w:t>01</w:t>
                        </w:r>
                        <w:r>
                          <w:rPr>
                            <w:rtl w:val="0"/>
                            <w:lang w:val="en-US"/>
                          </w:rPr>
                          <w:t xml:space="preserve"> &gt; 3 (moderate evidence for equal means) or in thick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v:textbox>
                </v:shape>
                <v:shape id="_x0000_s1034" type="#_x0000_t75" style="position:absolute;left:402633;top:0;width:4580719;height:5888575;">
                  <v:imagedata r:id="rId17" o:title="image3.tif" cropleft="4.4%" cropright="6.8%" croptop="6.8%" cropbottom="3.1%"/>
                </v:shape>
              </v:group>
            </w:pict>
          </mc:Fallback>
        </mc:AlternateContent>
      </w:r>
    </w:p>
    <w:p w14:paraId="26D7CFFE" w14:textId="77777777" w:rsidR="00CD408A" w:rsidRDefault="00000000">
      <w:pPr>
        <w:pStyle w:val="Body"/>
        <w:spacing w:after="288" w:line="480" w:lineRule="auto"/>
        <w:ind w:firstLine="720"/>
      </w:pPr>
      <w:r>
        <w:rPr>
          <w:lang w:val="en-US"/>
        </w:rPr>
        <w:lastRenderedPageBreak/>
        <w:t>All the theoretical models, after fitting to Pilot baseline data, resembled the participants to some degree, as they all showed some degree of undersampling, compared to IO OV. Nevertheless, the CS model most</w:t>
      </w:r>
      <w:del w:id="204" w:author="Sahira van de Wouw" w:date="2023-11-27T20:15:00Z">
        <w:r>
          <w:rPr>
            <w:lang w:val="en-US"/>
          </w:rPr>
          <w:delText>ly</w:delText>
        </w:r>
      </w:del>
      <w:r>
        <w:rPr>
          <w:lang w:val="en-US"/>
        </w:rPr>
        <w:t xml:space="preserve"> closely approximated the human participants</w:t>
      </w:r>
      <w:r>
        <w:rPr>
          <w:rtl/>
        </w:rPr>
        <w:t xml:space="preserve">’ </w:t>
      </w:r>
      <w:r>
        <w:rPr>
          <w:lang w:val="en-US"/>
        </w:rPr>
        <w:t>exact mean samples (Figure 3, left column, first row)</w:t>
      </w:r>
      <w:ins w:id="205" w:author="Sahira van de Wouw" w:date="2023-11-27T20:17:00Z">
        <w:r>
          <w:rPr>
            <w:lang w:val="en-US"/>
          </w:rPr>
          <w:t>. M</w:t>
        </w:r>
      </w:ins>
      <w:del w:id="206" w:author="Sahira van de Wouw" w:date="2023-11-27T20:17:00Z">
        <w:r>
          <w:rPr>
            <w:lang w:val="en-US"/>
          </w:rPr>
          <w:delText>, and, m</w:delText>
        </w:r>
      </w:del>
      <w:r>
        <w:rPr>
          <w:lang w:val="en-US"/>
        </w:rPr>
        <w:t>oreover, CS was the best predictor of individual participants</w:t>
      </w:r>
      <w:r>
        <w:rPr>
          <w:rtl/>
        </w:rPr>
        <w:t xml:space="preserve">’ </w:t>
      </w:r>
      <w:r>
        <w:rPr>
          <w:lang w:val="en-US"/>
        </w:rPr>
        <w:t xml:space="preserve">sampling rates (Figure S5). Model comparison using BIC scores provided strong evidence that the CS model better fit participants than other models. Bayesian pairwise tests (Figure 3, left column, second row), showed that CS had significantly lower (better) BIC values than any other model. </w:t>
      </w:r>
      <w:proofErr w:type="gramStart"/>
      <w:r>
        <w:rPr>
          <w:lang w:val="en-US"/>
        </w:rPr>
        <w:t>And,</w:t>
      </w:r>
      <w:proofErr w:type="gramEnd"/>
      <w:r>
        <w:rPr>
          <w:lang w:val="en-US"/>
        </w:rPr>
        <w:t xml:space="preserve"> CS was the best fitting model </w:t>
      </w:r>
      <w:proofErr w:type="gramStart"/>
      <w:r>
        <w:rPr>
          <w:lang w:val="en-US"/>
        </w:rPr>
        <w:t>in</w:t>
      </w:r>
      <w:proofErr w:type="gramEnd"/>
      <w:r>
        <w:rPr>
          <w:lang w:val="en-US"/>
        </w:rPr>
        <w:t xml:space="preserve"> almost every individual participant (Figure 3, left column, third row).</w:t>
      </w:r>
    </w:p>
    <w:p w14:paraId="40531BFD" w14:textId="77777777" w:rsidR="00CD408A" w:rsidRDefault="00000000">
      <w:pPr>
        <w:pStyle w:val="Body"/>
        <w:spacing w:after="288" w:line="480" w:lineRule="auto"/>
        <w:ind w:firstLine="720"/>
      </w:pPr>
      <w:r>
        <w:rPr>
          <w:lang w:val="en-US"/>
        </w:rPr>
        <w:t>For Pilot full, in contrast to Pilot baseline, there was no clear undersampling bias. Instead, the ideal observer sampled at a reduced rate, compared to Pilot baseline, while participants sampled at approximately the same rate (Compare light grey bars across first row of Figure 3). Participants</w:t>
      </w:r>
      <w:r>
        <w:rPr>
          <w:rtl/>
        </w:rPr>
        <w:t xml:space="preserve">’ </w:t>
      </w:r>
      <w:r>
        <w:rPr>
          <w:lang w:val="en-US"/>
        </w:rPr>
        <w:t>sampling was consequently statistically equivalent to optimal sampling, when compared to IO OV (Cohen</w:t>
      </w:r>
      <w:r>
        <w:rPr>
          <w:rtl/>
        </w:rPr>
        <w:t>’</w:t>
      </w:r>
      <w:r>
        <w:t xml:space="preserve">s </w:t>
      </w:r>
      <w:r>
        <w:rPr>
          <w:i/>
          <w:iCs/>
        </w:rPr>
        <w:t>d</w:t>
      </w:r>
      <w:r>
        <w:rPr>
          <w:lang w:val="en-US"/>
        </w:rPr>
        <w:t xml:space="preserve"> = .17), the same optimality standard used in Pilot baseline. Moreover, when compared to IO SV, there was even a weak (Cohen</w:t>
      </w:r>
      <w:r>
        <w:rPr>
          <w:rtl/>
        </w:rPr>
        <w:t>’</w:t>
      </w:r>
      <w:r>
        <w:t xml:space="preserve">s </w:t>
      </w:r>
      <w:r>
        <w:rPr>
          <w:i/>
          <w:iCs/>
        </w:rPr>
        <w:t>d</w:t>
      </w:r>
      <w:r>
        <w:rPr>
          <w:lang w:val="en-US"/>
        </w:rPr>
        <w:t xml:space="preserve"> = .45) oversampling effect (Figure 3, top right). </w:t>
      </w:r>
      <w:del w:id="207" w:author="Sahira van de Wouw" w:date="2023-11-29T13:38:00Z">
        <w:r>
          <w:rPr>
            <w:lang w:val="en-US"/>
          </w:rPr>
          <w:delText xml:space="preserve">It is likely that </w:delText>
        </w:r>
      </w:del>
      <w:ins w:id="208" w:author="Sahira van de Wouw" w:date="2023-11-29T13:38:00Z">
        <w:r>
          <w:rPr>
            <w:lang w:val="en-US"/>
          </w:rPr>
          <w:t xml:space="preserve">An explanation for </w:t>
        </w:r>
      </w:ins>
      <w:r>
        <w:rPr>
          <w:lang w:val="en-US"/>
        </w:rPr>
        <w:t xml:space="preserve">the IO models </w:t>
      </w:r>
      <w:ins w:id="209" w:author="Sahira van de Wouw" w:date="2023-11-29T13:38:00Z">
        <w:r>
          <w:rPr>
            <w:lang w:val="en-US"/>
          </w:rPr>
          <w:t xml:space="preserve">reducing </w:t>
        </w:r>
      </w:ins>
      <w:del w:id="210" w:author="Sahira van de Wouw" w:date="2023-11-29T13:38:00Z">
        <w:r>
          <w:rPr>
            <w:lang w:val="en-US"/>
          </w:rPr>
          <w:delText xml:space="preserve">ed </w:delText>
        </w:r>
      </w:del>
      <w:r>
        <w:rPr>
          <w:lang w:val="en-US"/>
        </w:rPr>
        <w:t>their sampling rates in Pilot full</w:t>
      </w:r>
      <w:del w:id="211" w:author="Sahira van de Wouw" w:date="2023-11-29T13:38:00Z">
        <w:r>
          <w:delText>,</w:delText>
        </w:r>
      </w:del>
      <w:r>
        <w:rPr>
          <w:lang w:val="en-US"/>
        </w:rPr>
        <w:t xml:space="preserve"> compared to IO sampling in Pilot baseline</w:t>
      </w:r>
      <w:ins w:id="212" w:author="Sahira van de Wouw" w:date="2023-11-29T13:38:00Z">
        <w:r>
          <w:rPr>
            <w:lang w:val="en-US"/>
          </w:rPr>
          <w:t xml:space="preserve"> is the </w:t>
        </w:r>
      </w:ins>
      <w:del w:id="213" w:author="Sahira van de Wouw" w:date="2023-11-29T13:38:00Z">
        <w:r>
          <w:delText xml:space="preserve">, </w:delText>
        </w:r>
        <w:r>
          <w:rPr>
            <w:lang w:val="en-US"/>
          </w:rPr>
          <w:delText xml:space="preserve">because of the </w:delText>
        </w:r>
      </w:del>
      <w:r>
        <w:rPr>
          <w:lang w:val="en-US"/>
        </w:rPr>
        <w:t>differen</w:t>
      </w:r>
      <w:ins w:id="214" w:author="Sahira van de Wouw" w:date="2023-11-29T13:38:00Z">
        <w:r>
          <w:rPr>
            <w:lang w:val="en-US"/>
          </w:rPr>
          <w:t>ce in the</w:t>
        </w:r>
      </w:ins>
      <w:del w:id="215" w:author="Sahira van de Wouw" w:date="2023-11-29T13:38:00Z">
        <w:r>
          <w:delText>t</w:delText>
        </w:r>
      </w:del>
      <w:r>
        <w:rPr>
          <w:lang w:val="en-US"/>
        </w:rPr>
        <w:t xml:space="preserve"> reward payoff function</w:t>
      </w:r>
      <w:del w:id="216" w:author="Sahira van de Wouw" w:date="2023-11-29T13:38:00Z">
        <w:r>
          <w:rPr>
            <w:lang w:val="en-US"/>
          </w:rPr>
          <w:delText xml:space="preserve"> used</w:delText>
        </w:r>
      </w:del>
      <w:r>
        <w:rPr>
          <w:lang w:val="en-US"/>
        </w:rPr>
        <w:t>. All relative ranks of choices were rewarded to some degree in Pilot full, depending on the magnitude of the option value, but only the top three ranks were rewarded in Pilot baseline. None of the other methods differences between Pilot baseline and Pilot full (e.g., the presence of a first phase, grey squares, timed screen advances, etc.) change how IO models implement their computations and so cannot change the IO model</w:t>
      </w:r>
      <w:r>
        <w:rPr>
          <w:rtl/>
        </w:rPr>
        <w:t>’</w:t>
      </w:r>
      <w:r>
        <w:rPr>
          <w:lang w:val="en-US"/>
        </w:rPr>
        <w:t xml:space="preserve">s sampling rate. Moreover, neither OV or SV versions of the IO in Pilot full sampled as much as the IO OV model Pilot baseline, nor did IO OV produce undersampling in Pilot full as it did in Pilot baseline, suggesting that the use of subjective versus objective values when modelling is not sufficient to change model </w:t>
      </w:r>
      <w:proofErr w:type="spellStart"/>
      <w:r>
        <w:rPr>
          <w:lang w:val="en-US"/>
        </w:rPr>
        <w:t>behaviour</w:t>
      </w:r>
      <w:proofErr w:type="spellEnd"/>
      <w:r>
        <w:rPr>
          <w:lang w:val="en-US"/>
        </w:rPr>
        <w:t xml:space="preserve"> enough eliminate the undersampling bias either. The differing reward payoff functions remain as a possibility to explain why the IO model </w:t>
      </w:r>
      <w:r>
        <w:rPr>
          <w:lang w:val="en-US"/>
        </w:rPr>
        <w:lastRenderedPageBreak/>
        <w:t>changes its sampling rate between Pilot baseline and Pilot full (while participants only minimally change their sampling rates), leading to undersampling only in Pilot baseline and not in Pilot full. We will test this possibility more rigorously in Study 1.</w:t>
      </w:r>
    </w:p>
    <w:p w14:paraId="4F659525" w14:textId="77777777" w:rsidR="00CD408A" w:rsidRDefault="00000000">
      <w:pPr>
        <w:pStyle w:val="Body"/>
        <w:spacing w:after="288" w:line="480" w:lineRule="auto"/>
        <w:ind w:firstLine="720"/>
      </w:pPr>
      <w:r>
        <w:rPr>
          <w:lang w:val="en-US"/>
        </w:rPr>
        <w:t>The weight of the evidence in Pilot full suggests that, as in Pilot baseline, CS is the theoretical model that best explains participants</w:t>
      </w:r>
      <w:r>
        <w:rPr>
          <w:rtl/>
        </w:rPr>
        <w:t xml:space="preserve">’ </w:t>
      </w:r>
      <w:r>
        <w:rPr>
          <w:lang w:val="en-US"/>
        </w:rPr>
        <w:t xml:space="preserve">variability in bias. </w:t>
      </w:r>
      <w:del w:id="217" w:author="Sahira van de Wouw" w:date="2023-11-29T13:40:00Z">
        <w:r>
          <w:rPr>
            <w:lang w:val="en-US"/>
          </w:rPr>
          <w:delText>As in Pilot baseline, b</w:delText>
        </w:r>
      </w:del>
      <w:ins w:id="218" w:author="Sahira van de Wouw" w:date="2023-11-29T13:40:00Z">
        <w:r>
          <w:rPr>
            <w:lang w:val="en-US"/>
          </w:rPr>
          <w:t>B</w:t>
        </w:r>
      </w:ins>
      <w:r>
        <w:rPr>
          <w:lang w:val="en-US"/>
        </w:rPr>
        <w:t>oth OV and SV versions of CS and CO best reproduce participants</w:t>
      </w:r>
      <w:r>
        <w:rPr>
          <w:rtl/>
        </w:rPr>
        <w:t xml:space="preserve">’ </w:t>
      </w:r>
      <w:r>
        <w:rPr>
          <w:lang w:val="en-US"/>
        </w:rPr>
        <w:t>sampling rates (Figure three, top right), although CO fails to reproduce participants</w:t>
      </w:r>
      <w:r>
        <w:rPr>
          <w:rtl/>
        </w:rPr>
        <w:t xml:space="preserve">’ </w:t>
      </w:r>
      <w:r>
        <w:rPr>
          <w:lang w:val="en-US"/>
        </w:rPr>
        <w:t>performance in terms of ranks achieved (Figure S4 in Supplementary Materials). Moreover, individual participant sampling rates simulated by the fitted CS OV and CS SV models better predict participants</w:t>
      </w:r>
      <w:r>
        <w:rPr>
          <w:rtl/>
        </w:rPr>
        <w:t xml:space="preserve">’ </w:t>
      </w:r>
      <w:r>
        <w:rPr>
          <w:lang w:val="en-US"/>
        </w:rPr>
        <w:t>empirical sampling rates better than any other model (Figure S5 in Supplementary Materials). Model comparison using BIC scores (Figure 3, middle right) suggested that the OV and SV versions of both CO and CS produced better average model fits than other models, while differing little from each other. However, when considering the frequency of participants that best-fitted each model (right panel in the third row of Figure 3), CS SV was the best-fitting for more participants than any other model. However, both CO models (CO OV and CO SV in sum) fit approximately as many participants as both CS models together. It is thus possible that some participants in this sample used a CO heuristic, although this model seems less adept at accurately predict participant samples and ranks than the CS model. To disentangle CO and CS contributions to the full condition, we will test replications of this full condition in Studies 1, 2 and 3. To foreshadow these reports here, these studies will agree that the CS model is most predictive of participants</w:t>
      </w:r>
      <w:r>
        <w:rPr>
          <w:rtl/>
        </w:rPr>
        <w:t xml:space="preserve">’ </w:t>
      </w:r>
      <w:r>
        <w:rPr>
          <w:lang w:val="en-US"/>
        </w:rPr>
        <w:t>decisions, while CO models show some irregularities in this regard.</w:t>
      </w:r>
    </w:p>
    <w:p w14:paraId="07179D4A" w14:textId="77777777" w:rsidR="00CD408A" w:rsidRDefault="00000000">
      <w:pPr>
        <w:pStyle w:val="Body"/>
        <w:spacing w:after="288" w:line="480" w:lineRule="auto"/>
        <w:ind w:firstLine="720"/>
      </w:pPr>
      <w:r>
        <w:rPr>
          <w:lang w:val="en-US"/>
        </w:rPr>
        <w:t>In summary, the optimality IO model sampled more for Pilot baseline than for Pilot full, leading to evidence for undersampling in Pilot baseline but no evidence for undersampling in Pilot full. As the difference in participants</w:t>
      </w:r>
      <w:r>
        <w:rPr>
          <w:rtl/>
        </w:rPr>
        <w:t xml:space="preserve">’ </w:t>
      </w:r>
      <w:r>
        <w:rPr>
          <w:lang w:val="en-US"/>
        </w:rPr>
        <w:t xml:space="preserve">sampling between Pilot baseline and Pilot full was relatively small, and the difference with OV and SV versions of IO was relatively small, the different biases in </w:t>
      </w:r>
      <w:r>
        <w:rPr>
          <w:lang w:val="en-US"/>
        </w:rPr>
        <w:lastRenderedPageBreak/>
        <w:t>the two pilot studies presumably arose due to the differences in their reward payoffs. Both studies showed some evidence that the theoretical CS model well-fit participants</w:t>
      </w:r>
      <w:r>
        <w:rPr>
          <w:rtl/>
        </w:rPr>
        <w:t xml:space="preserve">’ </w:t>
      </w:r>
      <w:r>
        <w:rPr>
          <w:lang w:val="en-US"/>
        </w:rPr>
        <w:t xml:space="preserve">choices. </w:t>
      </w:r>
    </w:p>
    <w:p w14:paraId="2FF9C220" w14:textId="77777777" w:rsidR="00CD408A" w:rsidRDefault="00000000">
      <w:pPr>
        <w:pStyle w:val="Body"/>
        <w:spacing w:after="288" w:line="480" w:lineRule="auto"/>
      </w:pPr>
      <w:r>
        <w:rPr>
          <w:lang w:val="en-US"/>
        </w:rPr>
        <w:t>Study 1</w:t>
      </w:r>
    </w:p>
    <w:p w14:paraId="1B991FD7" w14:textId="77777777" w:rsidR="00CD408A" w:rsidRDefault="00000000">
      <w:pPr>
        <w:pStyle w:val="Body"/>
        <w:spacing w:after="288" w:line="480" w:lineRule="auto"/>
        <w:ind w:firstLine="720"/>
      </w:pPr>
      <w:r>
        <w:rPr>
          <w:lang w:val="en-US"/>
        </w:rPr>
        <w:t xml:space="preserve">The paradigm design that we adapted to use in Pilot baseline </w:t>
      </w:r>
      <w:del w:id="219" w:author="Sahira van de Wouw" w:date="2023-11-29T13:43:00Z">
        <w:r>
          <w:rPr>
            <w:lang w:val="en-US"/>
          </w:rPr>
          <w:delText>were</w:delText>
        </w:r>
      </w:del>
      <w:ins w:id="220" w:author="Sahira van de Wouw" w:date="2023-11-29T13:43:00Z">
        <w:r>
          <w:rPr>
            <w:lang w:val="en-US"/>
          </w:rPr>
          <w:t>was</w:t>
        </w:r>
      </w:ins>
      <w:r>
        <w:rPr>
          <w:lang w:val="en-US"/>
        </w:rPr>
        <w:t xml:space="preserve"> taken from Costa &amp; Averbeck (2015) and resulted in findings of undersampling like that study. However, we adapted many of the design features for Pilot full (i.e., the use of an initial ratings phase, grey squares to replace the remaining images after choice, self-paced screen timing, the absence of extrinsic / monetary payoff) from a study that showed </w:t>
      </w:r>
      <w:r>
        <w:rPr>
          <w:i/>
          <w:iCs/>
          <w:lang w:val="en-US"/>
        </w:rPr>
        <w:t>over</w:t>
      </w:r>
      <w:r>
        <w:rPr>
          <w:lang w:val="en-US"/>
        </w:rPr>
        <w:t xml:space="preserve">sampling (Furl et al., 2019) and we found that this design eliminated the undersampling bias by changing the sampling rate of the IO optimality model. This pattern raises a distinct possibility that at least one of these methods differences might affect the nature of sampling bias. </w:t>
      </w:r>
    </w:p>
    <w:p w14:paraId="5C674941" w14:textId="77777777" w:rsidR="00CD408A" w:rsidRDefault="00000000">
      <w:pPr>
        <w:pStyle w:val="Body"/>
        <w:spacing w:after="288" w:line="480" w:lineRule="auto"/>
        <w:ind w:firstLine="720"/>
      </w:pPr>
      <w:r>
        <w:rPr>
          <w:lang w:val="en-US"/>
        </w:rPr>
        <w:t xml:space="preserve">Study 1 was therefore designed to put this possibility to the test by using six conditions to systematically vary the </w:t>
      </w:r>
      <w:proofErr w:type="gramStart"/>
      <w:r>
        <w:rPr>
          <w:lang w:val="en-US"/>
        </w:rPr>
        <w:t>aforementioned methods differences</w:t>
      </w:r>
      <w:proofErr w:type="gramEnd"/>
      <w:r>
        <w:rPr>
          <w:lang w:val="en-US"/>
        </w:rPr>
        <w:t xml:space="preserve"> and then </w:t>
      </w:r>
      <w:proofErr w:type="spellStart"/>
      <w:r>
        <w:rPr>
          <w:lang w:val="en-US"/>
        </w:rPr>
        <w:t>analysing</w:t>
      </w:r>
      <w:proofErr w:type="spellEnd"/>
      <w:r>
        <w:rPr>
          <w:lang w:val="en-US"/>
        </w:rPr>
        <w:t xml:space="preserve"> whether they affect (1) sampling performance of participants and (2) of the OV and SV versions of the IO model. Our first hypothesis was, because participants</w:t>
      </w:r>
      <w:r>
        <w:rPr>
          <w:rtl/>
        </w:rPr>
        <w:t xml:space="preserve">’ </w:t>
      </w:r>
      <w:r>
        <w:rPr>
          <w:lang w:val="en-US"/>
        </w:rPr>
        <w:t>samples to decision were so similar between Pilot baseline and Pilot full, that these methods differences would not substantially change participants</w:t>
      </w:r>
      <w:r>
        <w:rPr>
          <w:rtl/>
        </w:rPr>
        <w:t xml:space="preserve">’ </w:t>
      </w:r>
      <w:r>
        <w:rPr>
          <w:lang w:val="en-US"/>
        </w:rPr>
        <w:t xml:space="preserve">number of samples to decision in Study 1. Because of the possibility that we might need to interpret null effects (where participants sample at equal rates in different methods conditions), we implemented Bayesian tests using null (equal means) models (Figure 2). </w:t>
      </w:r>
      <w:commentRangeStart w:id="221"/>
      <w:r>
        <w:rPr>
          <w:lang w:val="en-US"/>
        </w:rPr>
        <w:t xml:space="preserve">Our second hypothesis was, because the computations used by the ideal observer models do not </w:t>
      </w:r>
      <w:proofErr w:type="gramStart"/>
      <w:r>
        <w:rPr>
          <w:lang w:val="en-US"/>
        </w:rPr>
        <w:t>take into account</w:t>
      </w:r>
      <w:proofErr w:type="gramEnd"/>
      <w:r>
        <w:rPr>
          <w:lang w:val="en-US"/>
        </w:rPr>
        <w:t xml:space="preserve"> the presence of a ratings phase, the use of grey squares to replace option screens after choice, self-paced timing or whether real money was used for incentivization, we do not expect the presence or absence of these task features to affect IO sampling </w:t>
      </w:r>
      <w:proofErr w:type="spellStart"/>
      <w:r>
        <w:rPr>
          <w:lang w:val="en-US"/>
        </w:rPr>
        <w:t>behaviour</w:t>
      </w:r>
      <w:proofErr w:type="spellEnd"/>
      <w:r>
        <w:rPr>
          <w:lang w:val="en-US"/>
        </w:rPr>
        <w:t xml:space="preserve">. </w:t>
      </w:r>
      <w:commentRangeEnd w:id="221"/>
      <w:r>
        <w:commentReference w:id="221"/>
      </w:r>
      <w:r>
        <w:rPr>
          <w:lang w:val="en-US"/>
        </w:rPr>
        <w:t xml:space="preserve">Our third hypothesis was, because both IO SV and IO OV both sampled less in Pilot full than IO OV sampled in Pilot baseline, </w:t>
      </w:r>
      <w:del w:id="222" w:author="Sahira van de Wouw" w:date="2023-11-29T13:47:00Z">
        <w:r>
          <w:rPr>
            <w:lang w:val="en-US"/>
          </w:rPr>
          <w:delText xml:space="preserve">we hypothesise </w:delText>
        </w:r>
      </w:del>
      <w:r>
        <w:rPr>
          <w:lang w:val="en-US"/>
        </w:rPr>
        <w:t xml:space="preserve">that the use of </w:t>
      </w:r>
      <w:r>
        <w:rPr>
          <w:lang w:val="en-US"/>
        </w:rPr>
        <w:lastRenderedPageBreak/>
        <w:t xml:space="preserve">objective (OV) or subjective values (SV) when computing the IO will have relatively little effect on whether participants undersample. If all of the above hypotheses hold, then the most likely </w:t>
      </w:r>
      <w:ins w:id="223" w:author="Sahira van de Wouw" w:date="2023-11-29T13:53:00Z">
        <w:r>
          <w:rPr>
            <w:lang w:val="en-US"/>
          </w:rPr>
          <w:t xml:space="preserve">explanation that remains will be that sampling biases vary depending on whether </w:t>
        </w:r>
      </w:ins>
      <w:del w:id="224" w:author="Sahira van de Wouw" w:date="2023-11-29T13:52:00Z">
        <w:r>
          <w:rPr>
            <w:lang w:val="en-US"/>
          </w:rPr>
          <w:delText xml:space="preserve">possibility left over after eliminating these methods possibilities will be that sampling bias varies with whether </w:delText>
        </w:r>
      </w:del>
      <w:r>
        <w:rPr>
          <w:lang w:val="en-US"/>
        </w:rPr>
        <w:t>the top three ranks are rewarded (as in Pilot baseline)</w:t>
      </w:r>
      <w:del w:id="225" w:author="Sahira van de Wouw" w:date="2023-11-29T13:52:00Z">
        <w:r>
          <w:rPr>
            <w:lang w:val="en-US"/>
          </w:rPr>
          <w:delText xml:space="preserve">, as opposed to rewarding </w:delText>
        </w:r>
      </w:del>
      <w:ins w:id="226" w:author="Sahira van de Wouw" w:date="2023-11-29T13:53:00Z">
        <w:r>
          <w:rPr>
            <w:lang w:val="en-US"/>
          </w:rPr>
          <w:t xml:space="preserve"> or whether </w:t>
        </w:r>
      </w:ins>
      <w:r>
        <w:rPr>
          <w:lang w:val="en-US"/>
        </w:rPr>
        <w:t xml:space="preserve">all ranks </w:t>
      </w:r>
      <w:ins w:id="227" w:author="Sahira van de Wouw" w:date="2023-11-29T13:52:00Z">
        <w:r>
          <w:rPr>
            <w:lang w:val="en-US"/>
          </w:rPr>
          <w:t xml:space="preserve">are rewarded </w:t>
        </w:r>
      </w:ins>
      <w:r>
        <w:rPr>
          <w:lang w:val="en-US"/>
        </w:rPr>
        <w:t>commensurate with the magnitude of the chosen option value (as in Pilot full).</w:t>
      </w:r>
      <w:ins w:id="228" w:author="Sahira van de Wouw" w:date="2023-11-29T13:53:00Z">
        <w:r>
          <w:rPr>
            <w:lang w:val="en-US"/>
          </w:rPr>
          <w:t xml:space="preserve"> F</w:t>
        </w:r>
      </w:ins>
      <w:del w:id="229" w:author="Sahira van de Wouw" w:date="2023-11-29T13:53:00Z">
        <w:r>
          <w:rPr>
            <w:lang w:val="en-US"/>
          </w:rPr>
          <w:delText xml:space="preserve"> And f</w:delText>
        </w:r>
      </w:del>
      <w:r>
        <w:rPr>
          <w:lang w:val="en-US"/>
        </w:rPr>
        <w:t xml:space="preserve">inally, we </w:t>
      </w:r>
      <w:proofErr w:type="spellStart"/>
      <w:r>
        <w:rPr>
          <w:lang w:val="en-US"/>
        </w:rPr>
        <w:t>hypothesise</w:t>
      </w:r>
      <w:proofErr w:type="spellEnd"/>
      <w:r>
        <w:rPr>
          <w:lang w:val="en-US"/>
        </w:rPr>
        <w:t xml:space="preserve"> that the theoretical model</w:t>
      </w:r>
      <w:del w:id="230" w:author="Sahira van de Wouw" w:date="2023-11-29T13:53:00Z">
        <w:r>
          <w:delText>s</w:delText>
        </w:r>
      </w:del>
      <w:r>
        <w:rPr>
          <w:lang w:val="en-US"/>
        </w:rPr>
        <w:t xml:space="preserve"> that will best explain participants</w:t>
      </w:r>
      <w:r>
        <w:rPr>
          <w:rtl/>
        </w:rPr>
        <w:t xml:space="preserve">’ </w:t>
      </w:r>
      <w:r>
        <w:rPr>
          <w:lang w:val="en-US"/>
        </w:rPr>
        <w:t xml:space="preserve">sampling biases will continue to be the CS model. </w:t>
      </w:r>
    </w:p>
    <w:p w14:paraId="145261F1" w14:textId="77777777" w:rsidR="00CD408A" w:rsidRDefault="00000000">
      <w:pPr>
        <w:pStyle w:val="Body"/>
        <w:spacing w:after="288" w:line="480" w:lineRule="auto"/>
      </w:pPr>
      <w:r>
        <w:rPr>
          <w:lang w:val="en-US"/>
        </w:rPr>
        <w:t>Study 1 Methods</w:t>
      </w:r>
    </w:p>
    <w:p w14:paraId="378414B2" w14:textId="77777777" w:rsidR="00CD408A" w:rsidRDefault="00000000">
      <w:pPr>
        <w:pStyle w:val="Body"/>
        <w:spacing w:after="288" w:line="480" w:lineRule="auto"/>
      </w:pPr>
      <w:r>
        <w:rPr>
          <w:lang w:val="fr-FR"/>
        </w:rPr>
        <w:t>Participants</w:t>
      </w:r>
    </w:p>
    <w:p w14:paraId="611AD434" w14:textId="77777777" w:rsidR="00CD408A" w:rsidRDefault="00000000">
      <w:pPr>
        <w:pStyle w:val="Body"/>
        <w:spacing w:after="288" w:line="480" w:lineRule="auto"/>
        <w:ind w:firstLine="720"/>
      </w:pPr>
      <w:r>
        <w:rPr>
          <w:lang w:val="en-US"/>
        </w:rPr>
        <w:t>As in the pilot studies, participants in Study 1 were enrolled from Prolific</w:t>
      </w:r>
      <w:r>
        <w:rPr>
          <w:rtl/>
        </w:rPr>
        <w:t>’</w:t>
      </w:r>
      <w:r>
        <w:rPr>
          <w:lang w:val="en-US"/>
        </w:rPr>
        <w:t xml:space="preserve">s pre-screening facility to ensure that all participants were residents of the United Kingdom, to </w:t>
      </w:r>
      <w:proofErr w:type="spellStart"/>
      <w:r>
        <w:rPr>
          <w:lang w:val="en-US"/>
        </w:rPr>
        <w:t>maximise</w:t>
      </w:r>
      <w:proofErr w:type="spellEnd"/>
      <w:r>
        <w:rPr>
          <w:lang w:val="en-US"/>
        </w:rPr>
        <w:t xml:space="preserve"> familiarity with current UK smartphone market prices, denominated</w:t>
      </w:r>
      <w:del w:id="231" w:author="Sahira van de Wouw" w:date="2023-11-29T13:54:00Z">
        <w:r>
          <w:delText xml:space="preserve"> in</w:delText>
        </w:r>
      </w:del>
      <w:r>
        <w:rPr>
          <w:lang w:val="en-US"/>
        </w:rPr>
        <w:t xml:space="preserve"> in GPB. We enrolled independent participant samples into each of six conditions (See Procedures), targeting fifty participants in each condition (chosen </w:t>
      </w:r>
      <w:proofErr w:type="gramStart"/>
      <w:r>
        <w:rPr>
          <w:lang w:val="en-US"/>
        </w:rPr>
        <w:t>on the basis of</w:t>
      </w:r>
      <w:proofErr w:type="gramEnd"/>
      <w:r>
        <w:rPr>
          <w:lang w:val="en-US"/>
        </w:rPr>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Default="00000000">
      <w:pPr>
        <w:pStyle w:val="Body"/>
        <w:spacing w:after="288" w:line="480" w:lineRule="auto"/>
      </w:pPr>
      <w:r>
        <w:rPr>
          <w:lang w:val="nl-NL"/>
        </w:rPr>
        <w:t>Procedures</w:t>
      </w:r>
    </w:p>
    <w:p w14:paraId="3F3DC9F0" w14:textId="77777777" w:rsidR="00CD408A" w:rsidRDefault="00000000">
      <w:pPr>
        <w:pStyle w:val="Body"/>
        <w:spacing w:after="288" w:line="480" w:lineRule="auto"/>
        <w:ind w:firstLine="720"/>
        <w:rPr>
          <w:ins w:id="232" w:author="Sahira van de Wouw" w:date="2023-11-29T13:56:00Z"/>
        </w:rPr>
      </w:pPr>
      <w:r>
        <w:rPr>
          <w:lang w:val="en-US"/>
        </w:rPr>
        <w:t xml:space="preserve">The study was developed using the </w:t>
      </w:r>
      <w:del w:id="233" w:author="Sahira van de Wouw" w:date="2023-11-29T13:55:00Z">
        <w:r>
          <w:rPr>
            <w:lang w:val="en-US"/>
          </w:rPr>
          <w:delText>study</w:delText>
        </w:r>
      </w:del>
      <w:ins w:id="234" w:author="Sahira van de Wouw" w:date="2023-11-29T13:55:00Z">
        <w:r>
          <w:rPr>
            <w:lang w:val="en-US"/>
          </w:rPr>
          <w:t>experiment</w:t>
        </w:r>
      </w:ins>
      <w:r>
        <w:rPr>
          <w:lang w:val="en-US"/>
        </w:rPr>
        <w:t xml:space="preserve"> hosting software Gorilla Experiment Builder (Anwyl-Irvine et al., 2020). We implemented six conditions in Study 1, which systematically manipulated the presence or absence of four key task features. These features are </w:t>
      </w:r>
      <w:proofErr w:type="spellStart"/>
      <w:r>
        <w:rPr>
          <w:lang w:val="en-US"/>
        </w:rPr>
        <w:t>summarised</w:t>
      </w:r>
      <w:proofErr w:type="spellEnd"/>
      <w:r>
        <w:rPr>
          <w:lang w:val="en-US"/>
        </w:rPr>
        <w:t xml:space="preserve"> in the rows of Table 1 and Figure 1 </w:t>
      </w:r>
      <w:proofErr w:type="spellStart"/>
      <w:r>
        <w:rPr>
          <w:lang w:val="en-US"/>
        </w:rPr>
        <w:t>visualises</w:t>
      </w:r>
      <w:proofErr w:type="spellEnd"/>
      <w:r>
        <w:rPr>
          <w:lang w:val="en-US"/>
        </w:rPr>
        <w:t xml:space="preserve"> the paradigm designs for Study 1 baseline (Figure 1A), full </w:t>
      </w:r>
      <w:r>
        <w:rPr>
          <w:lang w:val="en-US"/>
        </w:rPr>
        <w:lastRenderedPageBreak/>
        <w:t>(Figure 1B), payoff (Figure 1C) and squares (Figure 1D) conditions.</w:t>
      </w:r>
      <w:ins w:id="235" w:author="Sahira van de Wouw" w:date="2023-11-29T13:56:00Z">
        <w:r>
          <w:rPr>
            <w:lang w:val="en-US"/>
          </w:rPr>
          <w:t xml:space="preserve"> N</w:t>
        </w:r>
      </w:ins>
      <w:del w:id="236" w:author="Sahira van de Wouw" w:date="2023-11-29T13:56:00Z">
        <w:r>
          <w:rPr>
            <w:lang w:val="en-US"/>
          </w:rPr>
          <w:delText xml:space="preserve"> We n</w:delText>
        </w:r>
      </w:del>
      <w:proofErr w:type="spellStart"/>
      <w:r>
        <w:t>ext</w:t>
      </w:r>
      <w:proofErr w:type="spellEnd"/>
      <w:ins w:id="237" w:author="Sahira van de Wouw" w:date="2023-11-29T13:56:00Z">
        <w:r>
          <w:rPr>
            <w:lang w:val="en-US"/>
          </w:rPr>
          <w:t>, we will</w:t>
        </w:r>
      </w:ins>
      <w:r>
        <w:rPr>
          <w:lang w:val="en-US"/>
        </w:rPr>
        <w:t xml:space="preserve"> cover each condition in turn. </w:t>
      </w:r>
    </w:p>
    <w:p w14:paraId="4078BF53" w14:textId="77777777" w:rsidR="00CD408A" w:rsidRDefault="00000000">
      <w:pPr>
        <w:pStyle w:val="Body"/>
        <w:spacing w:after="288" w:line="480" w:lineRule="auto"/>
        <w:ind w:firstLine="720"/>
      </w:pPr>
      <w:r>
        <w:rPr>
          <w:lang w:val="en-US"/>
        </w:rPr>
        <w:t xml:space="preserve">The </w:t>
      </w:r>
      <w:proofErr w:type="spellStart"/>
      <w:r>
        <w:rPr>
          <w:i/>
          <w:iCs/>
          <w:lang w:val="fr-FR"/>
        </w:rPr>
        <w:t>baseline</w:t>
      </w:r>
      <w:proofErr w:type="spellEnd"/>
      <w:r>
        <w:rPr>
          <w:i/>
          <w:iCs/>
          <w:lang w:val="fr-FR"/>
        </w:rPr>
        <w:t xml:space="preserve"> condition</w:t>
      </w:r>
      <w:r>
        <w:rPr>
          <w:lang w:val="en-US"/>
        </w:rPr>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Pr>
          <w:rtl/>
          <w:lang w:val="ar-SA"/>
        </w:rPr>
        <w:t>“</w:t>
      </w:r>
      <w:r>
        <w:rPr>
          <w:lang w:val="da-DK"/>
        </w:rPr>
        <w:t>baseline</w:t>
      </w:r>
      <w:r>
        <w:t xml:space="preserve">” </w:t>
      </w:r>
      <w:r>
        <w:rPr>
          <w:lang w:val="en-US"/>
        </w:rPr>
        <w:t>in the sense that it possesses none of the new methodological features from Furl et al. (2019) under test here</w:t>
      </w:r>
      <w:ins w:id="238" w:author="Sahira van de Wouw" w:date="2023-11-29T13:56:00Z">
        <w:r>
          <w:rPr>
            <w:lang w:val="en-US"/>
          </w:rPr>
          <w:t>,</w:t>
        </w:r>
      </w:ins>
      <w:r>
        <w:rPr>
          <w:lang w:val="en-US"/>
        </w:rPr>
        <w:t xml:space="preserve"> and </w:t>
      </w:r>
      <w:ins w:id="239" w:author="Sahira van de Wouw" w:date="2023-11-29T13:56:00Z">
        <w:r>
          <w:rPr>
            <w:lang w:val="en-US"/>
          </w:rPr>
          <w:t xml:space="preserve">it </w:t>
        </w:r>
      </w:ins>
      <w:r>
        <w:rPr>
          <w:lang w:val="en-US"/>
        </w:rPr>
        <w:t>will serve as the basis for comparison against the other conditions, which each add one or more of the</w:t>
      </w:r>
      <w:ins w:id="240" w:author="Sahira van de Wouw" w:date="2023-11-29T13:57:00Z">
        <w:r>
          <w:rPr>
            <w:lang w:val="en-US"/>
          </w:rPr>
          <w:t xml:space="preserve"> methodological features</w:t>
        </w:r>
      </w:ins>
      <w:del w:id="241" w:author="Sahira van de Wouw" w:date="2023-11-29T13:57:00Z">
        <w:r>
          <w:rPr>
            <w:lang w:val="en-US"/>
          </w:rPr>
          <w:delText>se features</w:delText>
        </w:r>
      </w:del>
      <w:r>
        <w:t xml:space="preserve">. </w:t>
      </w:r>
      <w:commentRangeStart w:id="242"/>
      <w:r>
        <w:rPr>
          <w:lang w:val="en-US"/>
        </w:rPr>
        <w:t xml:space="preserve">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w:t>
      </w:r>
      <w:commentRangeEnd w:id="242"/>
      <w:r>
        <w:commentReference w:id="242"/>
      </w:r>
      <w:proofErr w:type="gramStart"/>
      <w:r>
        <w:rPr>
          <w:lang w:val="en-US"/>
        </w:rPr>
        <w:t>Similar to</w:t>
      </w:r>
      <w:proofErr w:type="gramEnd"/>
      <w:r>
        <w:rPr>
          <w:lang w:val="en-US"/>
        </w:rPr>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243"/>
      <w:r>
        <w:rPr>
          <w:lang w:val="en-US"/>
        </w:rPr>
        <w:t>Pilot baseline</w:t>
      </w:r>
      <w:commentRangeEnd w:id="243"/>
      <w:r>
        <w:commentReference w:id="243"/>
      </w:r>
      <w:r>
        <w:rPr>
          <w:lang w:val="en-US"/>
        </w:rPr>
        <w:t xml:space="preserve"> and in all the conditions based on it, described below (i.e., ratings, payoff, squares, timing). </w:t>
      </w:r>
      <w:commentRangeStart w:id="244"/>
      <w:r>
        <w:rPr>
          <w:lang w:val="en-US"/>
        </w:rPr>
        <w:t xml:space="preserve">The </w:t>
      </w:r>
      <w:r>
        <w:rPr>
          <w:i/>
          <w:iCs/>
          <w:lang w:val="en-US"/>
        </w:rPr>
        <w:t>full condition</w:t>
      </w:r>
      <w:r>
        <w:rPr>
          <w:lang w:val="en-US"/>
        </w:rPr>
        <w:t xml:space="preserve"> was identical to the Pilot full study (Figure 1B), except that it used seven sequences instead of five. The option values in each sequence were fixed in advance, and then these sequences were presented in random order. The condition is </w:t>
      </w:r>
      <w:r>
        <w:rPr>
          <w:rtl/>
          <w:lang w:val="ar-SA"/>
        </w:rPr>
        <w:t>“</w:t>
      </w:r>
      <w:r>
        <w:rPr>
          <w:lang w:val="en-US"/>
        </w:rPr>
        <w:t>full</w:t>
      </w:r>
      <w:r>
        <w:t xml:space="preserve">” </w:t>
      </w:r>
      <w:r>
        <w:rPr>
          <w:lang w:val="en-US"/>
        </w:rPr>
        <w:t>in the sense that it collectively implements the methodological features taken from Furl et al. (2019) and shown in Table 1. These features included the two-phase task structure, which was implemented using the same methods as Pilot full and Study 1 ratings condition. The mean (over participants) Pearson</w:t>
      </w:r>
      <w:r>
        <w:rPr>
          <w:rtl/>
        </w:rPr>
        <w:t>’</w:t>
      </w:r>
      <w:r>
        <w:rPr>
          <w:lang w:val="en-US"/>
        </w:rPr>
        <w:t xml:space="preserve">s correlation coefficient between the two ratings for each price collected in the first phase was .87. Other task features included screen timings that are self-paced (as in Study 1 timing), grey squares, which replace the remaining options in the sequence and which </w:t>
      </w:r>
      <w:r>
        <w:rPr>
          <w:lang w:val="en-US"/>
        </w:rPr>
        <w:lastRenderedPageBreak/>
        <w:t xml:space="preserve">participants must page through when a choice is made (as in Study 1 squares). Participants also received no rank-dependent monetary bonus (as in Study 1 payoff). However, </w:t>
      </w:r>
      <w:del w:id="245" w:author="Sahira van de Wouw" w:date="2023-11-29T14:05:00Z">
        <w:r>
          <w:rPr>
            <w:lang w:val="en-US"/>
          </w:rPr>
          <w:delText xml:space="preserve">Pilot full </w:delText>
        </w:r>
      </w:del>
      <w:ins w:id="246" w:author="Sahira van de Wouw" w:date="2023-11-29T14:05:00Z">
        <w:r>
          <w:rPr>
            <w:lang w:val="en-US"/>
          </w:rPr>
          <w:t xml:space="preserve">the full condition </w:t>
        </w:r>
      </w:ins>
      <w:r>
        <w:rPr>
          <w:lang w:val="en-US"/>
        </w:rPr>
        <w:t xml:space="preserve">was </w:t>
      </w:r>
      <w:del w:id="247" w:author="Sahira van de Wouw" w:date="2023-11-29T14:05:00Z">
        <w:r>
          <w:delText xml:space="preserve">in </w:delText>
        </w:r>
      </w:del>
      <w:r>
        <w:rPr>
          <w:lang w:val="en-US"/>
        </w:rPr>
        <w:t xml:space="preserve">the only condition in Study 1 in which participants were not also instructed to obtain one of the top-three-ranked options in each sequence. Instead, as in Pilot full, participants were instructed to choose the best price possible. </w:t>
      </w:r>
      <w:commentRangeEnd w:id="244"/>
      <w:r>
        <w:commentReference w:id="244"/>
      </w:r>
      <w:r>
        <w:rPr>
          <w:lang w:val="en-US"/>
        </w:rPr>
        <w:t xml:space="preserve">The </w:t>
      </w:r>
      <w:r>
        <w:rPr>
          <w:i/>
          <w:iCs/>
          <w:lang w:val="en-US"/>
        </w:rPr>
        <w:t>ratings condition</w:t>
      </w:r>
      <w:r>
        <w:rPr>
          <w:lang w:val="en-US"/>
        </w:rPr>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Pr>
          <w:i/>
          <w:iCs/>
          <w:lang w:val="en-US"/>
        </w:rPr>
        <w:t>payoff condition</w:t>
      </w:r>
      <w:r>
        <w:rPr>
          <w:lang w:val="en-US"/>
        </w:rPr>
        <w:t xml:space="preserve"> (Figure 1C) was the same as the baseline condition with the exception that participants did not receive the monetary </w:t>
      </w:r>
      <w:proofErr w:type="spellStart"/>
      <w:r>
        <w:rPr>
          <w:lang w:val="en-US"/>
        </w:rPr>
        <w:t>incentivisation</w:t>
      </w:r>
      <w:proofErr w:type="spellEnd"/>
      <w:r>
        <w:rPr>
          <w:lang w:val="en-US"/>
        </w:rPr>
        <w:t xml:space="preserve"> that they did in the baseline condition. Participants were instructed to make choices to </w:t>
      </w:r>
      <w:proofErr w:type="spellStart"/>
      <w:r>
        <w:rPr>
          <w:lang w:val="en-US"/>
        </w:rPr>
        <w:t>maximise</w:t>
      </w:r>
      <w:proofErr w:type="spellEnd"/>
      <w:r>
        <w:rPr>
          <w:lang w:val="en-US"/>
        </w:rPr>
        <w:t xml:space="preserv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Pr>
          <w:i/>
          <w:iCs/>
          <w:lang w:val="en-US"/>
        </w:rPr>
        <w:t>squares condition</w:t>
      </w:r>
      <w:r>
        <w:rPr>
          <w:lang w:val="en-US"/>
        </w:rPr>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Pr>
          <w:i/>
          <w:iCs/>
          <w:lang w:val="en-US"/>
        </w:rPr>
        <w:t>timing condition</w:t>
      </w:r>
      <w:r>
        <w:rPr>
          <w:lang w:val="en-US"/>
        </w:rPr>
        <w:t xml:space="preserve"> was the same as the baseline condition with the exception that it incorporated a </w:t>
      </w:r>
      <w:r>
        <w:rPr>
          <w:rtl/>
        </w:rPr>
        <w:t>‘</w:t>
      </w:r>
      <w:r>
        <w:rPr>
          <w:lang w:val="en-US"/>
        </w:rPr>
        <w:t>next</w:t>
      </w:r>
      <w:r>
        <w:rPr>
          <w:rtl/>
        </w:rPr>
        <w:t xml:space="preserve">’ </w:t>
      </w:r>
      <w:r>
        <w:rPr>
          <w:lang w:val="en-US"/>
        </w:rPr>
        <w:t xml:space="preserve">button in the top right corner of every option screen. This ensured that the entire paradigm was self-paced. </w:t>
      </w:r>
    </w:p>
    <w:p w14:paraId="751EB26C" w14:textId="77777777" w:rsidR="00CD408A" w:rsidRDefault="00000000">
      <w:pPr>
        <w:pStyle w:val="Caption"/>
        <w:keepNext/>
        <w:rPr>
          <w:i w:val="0"/>
          <w:iCs w:val="0"/>
          <w:color w:val="000000"/>
          <w:sz w:val="22"/>
          <w:szCs w:val="22"/>
          <w:u w:color="000000"/>
        </w:rPr>
      </w:pPr>
      <w:r>
        <w:rPr>
          <w:i w:val="0"/>
          <w:iCs w:val="0"/>
          <w:color w:val="000000"/>
          <w:sz w:val="22"/>
          <w:szCs w:val="22"/>
          <w:u w:color="000000"/>
        </w:rPr>
        <w:t>Table 1. Summary of conditions for Study 1</w:t>
      </w:r>
    </w:p>
    <w:tbl>
      <w:tblPr>
        <w:tblW w:w="823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322"/>
        <w:gridCol w:w="2017"/>
        <w:gridCol w:w="963"/>
        <w:gridCol w:w="534"/>
        <w:gridCol w:w="926"/>
        <w:gridCol w:w="785"/>
        <w:gridCol w:w="820"/>
        <w:gridCol w:w="871"/>
      </w:tblGrid>
      <w:tr w:rsidR="00CD408A" w14:paraId="4E147B0C" w14:textId="77777777">
        <w:trPr>
          <w:trHeight w:hRule="exact" w:val="134"/>
          <w:jc w:val="center"/>
        </w:trPr>
        <w:tc>
          <w:tcPr>
            <w:tcW w:w="1322" w:type="dxa"/>
            <w:tcBorders>
              <w:top w:val="nil"/>
              <w:left w:val="nil"/>
              <w:bottom w:val="nil"/>
              <w:right w:val="nil"/>
            </w:tcBorders>
            <w:shd w:val="clear" w:color="auto" w:fill="auto"/>
            <w:tcMar>
              <w:top w:w="80" w:type="dxa"/>
              <w:left w:w="80" w:type="dxa"/>
              <w:bottom w:w="80" w:type="dxa"/>
              <w:right w:w="80" w:type="dxa"/>
            </w:tcMar>
            <w:vAlign w:val="center"/>
          </w:tcPr>
          <w:p w14:paraId="35AFC07D" w14:textId="77777777" w:rsidR="00CD408A" w:rsidRDefault="00CD408A"/>
        </w:tc>
        <w:tc>
          <w:tcPr>
            <w:tcW w:w="2017" w:type="dxa"/>
            <w:tcBorders>
              <w:top w:val="nil"/>
              <w:left w:val="nil"/>
              <w:bottom w:val="nil"/>
              <w:right w:val="nil"/>
            </w:tcBorders>
            <w:shd w:val="clear" w:color="auto" w:fill="auto"/>
            <w:tcMar>
              <w:top w:w="80" w:type="dxa"/>
              <w:left w:w="80" w:type="dxa"/>
              <w:bottom w:w="80" w:type="dxa"/>
              <w:right w:w="80" w:type="dxa"/>
            </w:tcMar>
            <w:vAlign w:val="center"/>
          </w:tcPr>
          <w:p w14:paraId="32783A93" w14:textId="77777777" w:rsidR="00CD408A" w:rsidRDefault="00CD408A"/>
        </w:tc>
        <w:tc>
          <w:tcPr>
            <w:tcW w:w="4899" w:type="dxa"/>
            <w:gridSpan w:val="6"/>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496BF7F6" w14:textId="77777777" w:rsidR="00CD408A" w:rsidRDefault="00000000">
            <w:pPr>
              <w:pStyle w:val="Body"/>
              <w:spacing w:after="288" w:line="480" w:lineRule="auto"/>
              <w:jc w:val="center"/>
            </w:pPr>
            <w:r>
              <w:rPr>
                <w:lang w:val="en-US"/>
              </w:rPr>
              <w:t>Study 1 condition name</w:t>
            </w:r>
          </w:p>
        </w:tc>
      </w:tr>
      <w:tr w:rsidR="00CD408A" w14:paraId="5DB557CF" w14:textId="77777777">
        <w:trPr>
          <w:trHeight w:hRule="exact" w:val="134"/>
          <w:jc w:val="center"/>
        </w:trPr>
        <w:tc>
          <w:tcPr>
            <w:tcW w:w="1322"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02C15DAB" w14:textId="77777777" w:rsidR="00CD408A" w:rsidRDefault="00CD408A"/>
        </w:tc>
        <w:tc>
          <w:tcPr>
            <w:tcW w:w="2017"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4F332896" w14:textId="77777777" w:rsidR="00CD408A" w:rsidRDefault="00CD408A"/>
        </w:tc>
        <w:tc>
          <w:tcPr>
            <w:tcW w:w="96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78A8D690" w14:textId="77777777" w:rsidR="00CD408A" w:rsidRDefault="00000000">
            <w:pPr>
              <w:pStyle w:val="Body"/>
              <w:spacing w:after="288" w:line="480" w:lineRule="auto"/>
              <w:jc w:val="center"/>
            </w:pPr>
            <w:r>
              <w:rPr>
                <w:lang w:val="en-US"/>
              </w:rPr>
              <w:t>Baseline</w:t>
            </w:r>
          </w:p>
        </w:tc>
        <w:tc>
          <w:tcPr>
            <w:tcW w:w="53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003C3B84" w14:textId="77777777" w:rsidR="00CD408A" w:rsidRDefault="00000000">
            <w:pPr>
              <w:pStyle w:val="Body"/>
              <w:spacing w:after="288" w:line="480" w:lineRule="auto"/>
              <w:jc w:val="center"/>
            </w:pPr>
            <w:r>
              <w:rPr>
                <w:lang w:val="en-US"/>
              </w:rPr>
              <w:t>Full</w:t>
            </w:r>
          </w:p>
        </w:tc>
        <w:tc>
          <w:tcPr>
            <w:tcW w:w="9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21C3EB55" w14:textId="77777777" w:rsidR="00CD408A" w:rsidRDefault="00000000">
            <w:pPr>
              <w:pStyle w:val="Body"/>
              <w:spacing w:after="288" w:line="480" w:lineRule="auto"/>
              <w:jc w:val="center"/>
            </w:pPr>
            <w:r>
              <w:rPr>
                <w:lang w:val="en-US"/>
              </w:rPr>
              <w:t>Squares</w:t>
            </w:r>
          </w:p>
        </w:tc>
        <w:tc>
          <w:tcPr>
            <w:tcW w:w="7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7427CE14" w14:textId="77777777" w:rsidR="00CD408A" w:rsidRDefault="00000000">
            <w:pPr>
              <w:pStyle w:val="Body"/>
              <w:spacing w:after="288" w:line="480" w:lineRule="auto"/>
              <w:jc w:val="center"/>
            </w:pPr>
            <w:r>
              <w:rPr>
                <w:lang w:val="en-US"/>
              </w:rPr>
              <w:t>Payoff</w:t>
            </w:r>
          </w:p>
        </w:tc>
        <w:tc>
          <w:tcPr>
            <w:tcW w:w="82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3619D851" w14:textId="77777777" w:rsidR="00CD408A" w:rsidRDefault="00000000">
            <w:pPr>
              <w:pStyle w:val="Body"/>
              <w:spacing w:after="288" w:line="480" w:lineRule="auto"/>
              <w:jc w:val="center"/>
            </w:pPr>
            <w:r>
              <w:rPr>
                <w:lang w:val="en-US"/>
              </w:rPr>
              <w:t>Timing</w:t>
            </w:r>
          </w:p>
        </w:tc>
        <w:tc>
          <w:tcPr>
            <w:tcW w:w="87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88C696E" w14:textId="77777777" w:rsidR="00CD408A" w:rsidRDefault="00000000">
            <w:pPr>
              <w:pStyle w:val="Body"/>
              <w:spacing w:after="288" w:line="480" w:lineRule="auto"/>
              <w:jc w:val="center"/>
            </w:pPr>
            <w:r>
              <w:rPr>
                <w:lang w:val="en-US"/>
              </w:rPr>
              <w:t>Ratings</w:t>
            </w:r>
          </w:p>
        </w:tc>
      </w:tr>
      <w:tr w:rsidR="00CD408A" w14:paraId="4C3E00C2" w14:textId="77777777">
        <w:trPr>
          <w:trHeight w:hRule="exact" w:val="134"/>
          <w:jc w:val="center"/>
        </w:trPr>
        <w:tc>
          <w:tcPr>
            <w:tcW w:w="132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0F6788B" w14:textId="77777777" w:rsidR="00CD408A" w:rsidRDefault="00000000">
            <w:pPr>
              <w:pStyle w:val="Body"/>
              <w:spacing w:after="0" w:line="240" w:lineRule="auto"/>
              <w:jc w:val="center"/>
            </w:pPr>
            <w:r>
              <w:rPr>
                <w:lang w:val="en-US"/>
              </w:rPr>
              <w:t>Task feature</w:t>
            </w:r>
          </w:p>
        </w:tc>
        <w:tc>
          <w:tcPr>
            <w:tcW w:w="2017"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A7B25E4" w14:textId="77777777" w:rsidR="00CD408A" w:rsidRDefault="00000000">
            <w:pPr>
              <w:pStyle w:val="Body"/>
              <w:spacing w:after="288" w:line="480" w:lineRule="auto"/>
              <w:jc w:val="center"/>
            </w:pPr>
            <w:r>
              <w:rPr>
                <w:lang w:val="en-US"/>
              </w:rPr>
              <w:t>Grey squares</w:t>
            </w:r>
          </w:p>
        </w:tc>
        <w:tc>
          <w:tcPr>
            <w:tcW w:w="963"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41697AEA" w14:textId="77777777" w:rsidR="00CD408A" w:rsidRDefault="00CD408A"/>
        </w:tc>
        <w:tc>
          <w:tcPr>
            <w:tcW w:w="5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69D29BE" w14:textId="77777777" w:rsidR="00CD408A" w:rsidRDefault="00000000">
            <w:pPr>
              <w:pStyle w:val="Body"/>
              <w:spacing w:after="288" w:line="480" w:lineRule="auto"/>
              <w:jc w:val="center"/>
            </w:pPr>
            <w:r>
              <w:rPr>
                <w:lang w:val="en-US"/>
              </w:rPr>
              <w:t>×</w:t>
            </w:r>
          </w:p>
        </w:tc>
        <w:tc>
          <w:tcPr>
            <w:tcW w:w="926"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657237B" w14:textId="77777777" w:rsidR="00CD408A" w:rsidRDefault="00000000">
            <w:pPr>
              <w:pStyle w:val="Body"/>
              <w:spacing w:after="288" w:line="480" w:lineRule="auto"/>
              <w:jc w:val="center"/>
            </w:pPr>
            <w:r>
              <w:rPr>
                <w:lang w:val="en-US"/>
              </w:rPr>
              <w:t>×</w:t>
            </w:r>
          </w:p>
        </w:tc>
        <w:tc>
          <w:tcPr>
            <w:tcW w:w="785"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67F90E22" w14:textId="77777777" w:rsidR="00CD408A" w:rsidRDefault="00CD408A"/>
        </w:tc>
        <w:tc>
          <w:tcPr>
            <w:tcW w:w="820"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8A01022" w14:textId="77777777" w:rsidR="00CD408A" w:rsidRDefault="00CD408A"/>
        </w:tc>
        <w:tc>
          <w:tcPr>
            <w:tcW w:w="871"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F97C3C4" w14:textId="77777777" w:rsidR="00CD408A" w:rsidRDefault="00CD408A"/>
        </w:tc>
      </w:tr>
      <w:tr w:rsidR="00CD408A" w14:paraId="3A68AC14" w14:textId="77777777">
        <w:trPr>
          <w:trHeight w:hRule="exact" w:val="124"/>
          <w:jc w:val="center"/>
        </w:trPr>
        <w:tc>
          <w:tcPr>
            <w:tcW w:w="1322" w:type="dxa"/>
            <w:vMerge/>
            <w:tcBorders>
              <w:top w:val="single" w:sz="4" w:space="0" w:color="000000"/>
              <w:left w:val="nil"/>
              <w:bottom w:val="single" w:sz="4" w:space="0" w:color="000000"/>
              <w:right w:val="nil"/>
            </w:tcBorders>
            <w:shd w:val="clear" w:color="auto" w:fill="auto"/>
          </w:tcPr>
          <w:p w14:paraId="01AFE20E" w14:textId="77777777" w:rsidR="00CD408A" w:rsidRDefault="00CD408A"/>
        </w:tc>
        <w:tc>
          <w:tcPr>
            <w:tcW w:w="2017" w:type="dxa"/>
            <w:tcBorders>
              <w:top w:val="nil"/>
              <w:left w:val="nil"/>
              <w:bottom w:val="nil"/>
              <w:right w:val="nil"/>
            </w:tcBorders>
            <w:shd w:val="clear" w:color="auto" w:fill="auto"/>
            <w:tcMar>
              <w:top w:w="80" w:type="dxa"/>
              <w:left w:w="80" w:type="dxa"/>
              <w:bottom w:w="80" w:type="dxa"/>
              <w:right w:w="80" w:type="dxa"/>
            </w:tcMar>
            <w:vAlign w:val="center"/>
          </w:tcPr>
          <w:p w14:paraId="537FE2D0" w14:textId="77777777" w:rsidR="00CD408A" w:rsidRDefault="00000000">
            <w:pPr>
              <w:pStyle w:val="Body"/>
              <w:spacing w:after="288" w:line="480" w:lineRule="auto"/>
              <w:jc w:val="center"/>
            </w:pPr>
            <w:r>
              <w:rPr>
                <w:lang w:val="en-US"/>
              </w:rPr>
              <w:t>No monetary payoff</w:t>
            </w:r>
          </w:p>
        </w:tc>
        <w:tc>
          <w:tcPr>
            <w:tcW w:w="963" w:type="dxa"/>
            <w:tcBorders>
              <w:top w:val="nil"/>
              <w:left w:val="nil"/>
              <w:bottom w:val="nil"/>
              <w:right w:val="nil"/>
            </w:tcBorders>
            <w:shd w:val="clear" w:color="auto" w:fill="auto"/>
            <w:tcMar>
              <w:top w:w="80" w:type="dxa"/>
              <w:left w:w="80" w:type="dxa"/>
              <w:bottom w:w="80" w:type="dxa"/>
              <w:right w:w="80" w:type="dxa"/>
            </w:tcMar>
            <w:vAlign w:val="center"/>
          </w:tcPr>
          <w:p w14:paraId="6C2D3A73" w14:textId="77777777" w:rsidR="00CD408A" w:rsidRDefault="00CD408A"/>
        </w:tc>
        <w:tc>
          <w:tcPr>
            <w:tcW w:w="534" w:type="dxa"/>
            <w:tcBorders>
              <w:top w:val="nil"/>
              <w:left w:val="nil"/>
              <w:bottom w:val="nil"/>
              <w:right w:val="nil"/>
            </w:tcBorders>
            <w:shd w:val="clear" w:color="auto" w:fill="auto"/>
            <w:tcMar>
              <w:top w:w="80" w:type="dxa"/>
              <w:left w:w="80" w:type="dxa"/>
              <w:bottom w:w="80" w:type="dxa"/>
              <w:right w:w="80" w:type="dxa"/>
            </w:tcMar>
            <w:vAlign w:val="center"/>
          </w:tcPr>
          <w:p w14:paraId="1E284C69" w14:textId="77777777" w:rsidR="00CD408A" w:rsidRDefault="00000000">
            <w:pPr>
              <w:pStyle w:val="Body"/>
              <w:spacing w:after="288" w:line="480" w:lineRule="auto"/>
              <w:jc w:val="center"/>
            </w:pPr>
            <w:r>
              <w:rPr>
                <w:lang w:val="en-US"/>
              </w:rPr>
              <w:t>×</w:t>
            </w:r>
          </w:p>
        </w:tc>
        <w:tc>
          <w:tcPr>
            <w:tcW w:w="926" w:type="dxa"/>
            <w:tcBorders>
              <w:top w:val="nil"/>
              <w:left w:val="nil"/>
              <w:bottom w:val="nil"/>
              <w:right w:val="nil"/>
            </w:tcBorders>
            <w:shd w:val="clear" w:color="auto" w:fill="auto"/>
            <w:tcMar>
              <w:top w:w="80" w:type="dxa"/>
              <w:left w:w="80" w:type="dxa"/>
              <w:bottom w:w="80" w:type="dxa"/>
              <w:right w:w="80" w:type="dxa"/>
            </w:tcMar>
            <w:vAlign w:val="center"/>
          </w:tcPr>
          <w:p w14:paraId="0B080ABA" w14:textId="77777777" w:rsidR="00CD408A" w:rsidRDefault="00CD408A"/>
        </w:tc>
        <w:tc>
          <w:tcPr>
            <w:tcW w:w="785" w:type="dxa"/>
            <w:tcBorders>
              <w:top w:val="nil"/>
              <w:left w:val="nil"/>
              <w:bottom w:val="nil"/>
              <w:right w:val="nil"/>
            </w:tcBorders>
            <w:shd w:val="clear" w:color="auto" w:fill="auto"/>
            <w:tcMar>
              <w:top w:w="80" w:type="dxa"/>
              <w:left w:w="80" w:type="dxa"/>
              <w:bottom w:w="80" w:type="dxa"/>
              <w:right w:w="80" w:type="dxa"/>
            </w:tcMar>
            <w:vAlign w:val="center"/>
          </w:tcPr>
          <w:p w14:paraId="4E9025FC" w14:textId="77777777" w:rsidR="00CD408A" w:rsidRDefault="00000000">
            <w:pPr>
              <w:pStyle w:val="Body"/>
              <w:spacing w:after="288" w:line="480" w:lineRule="auto"/>
              <w:jc w:val="center"/>
            </w:pPr>
            <w:r>
              <w:rPr>
                <w:lang w:val="en-US"/>
              </w:rPr>
              <w:t>×</w:t>
            </w:r>
          </w:p>
        </w:tc>
        <w:tc>
          <w:tcPr>
            <w:tcW w:w="820" w:type="dxa"/>
            <w:tcBorders>
              <w:top w:val="nil"/>
              <w:left w:val="nil"/>
              <w:bottom w:val="nil"/>
              <w:right w:val="nil"/>
            </w:tcBorders>
            <w:shd w:val="clear" w:color="auto" w:fill="auto"/>
            <w:tcMar>
              <w:top w:w="80" w:type="dxa"/>
              <w:left w:w="80" w:type="dxa"/>
              <w:bottom w:w="80" w:type="dxa"/>
              <w:right w:w="80" w:type="dxa"/>
            </w:tcMar>
            <w:vAlign w:val="center"/>
          </w:tcPr>
          <w:p w14:paraId="0B0E1907" w14:textId="77777777" w:rsidR="00CD408A" w:rsidRDefault="00CD408A"/>
        </w:tc>
        <w:tc>
          <w:tcPr>
            <w:tcW w:w="871" w:type="dxa"/>
            <w:tcBorders>
              <w:top w:val="nil"/>
              <w:left w:val="nil"/>
              <w:bottom w:val="nil"/>
              <w:right w:val="nil"/>
            </w:tcBorders>
            <w:shd w:val="clear" w:color="auto" w:fill="auto"/>
            <w:tcMar>
              <w:top w:w="80" w:type="dxa"/>
              <w:left w:w="80" w:type="dxa"/>
              <w:bottom w:w="80" w:type="dxa"/>
              <w:right w:w="80" w:type="dxa"/>
            </w:tcMar>
            <w:vAlign w:val="center"/>
          </w:tcPr>
          <w:p w14:paraId="36E2EB46" w14:textId="77777777" w:rsidR="00CD408A" w:rsidRDefault="00CD408A"/>
        </w:tc>
      </w:tr>
      <w:tr w:rsidR="00CD408A" w14:paraId="3F0B8315" w14:textId="77777777">
        <w:trPr>
          <w:trHeight w:hRule="exact" w:val="124"/>
          <w:jc w:val="center"/>
        </w:trPr>
        <w:tc>
          <w:tcPr>
            <w:tcW w:w="1322" w:type="dxa"/>
            <w:vMerge/>
            <w:tcBorders>
              <w:top w:val="single" w:sz="4" w:space="0" w:color="000000"/>
              <w:left w:val="nil"/>
              <w:bottom w:val="single" w:sz="4" w:space="0" w:color="000000"/>
              <w:right w:val="nil"/>
            </w:tcBorders>
            <w:shd w:val="clear" w:color="auto" w:fill="auto"/>
          </w:tcPr>
          <w:p w14:paraId="5C9E5853" w14:textId="77777777" w:rsidR="00CD408A" w:rsidRDefault="00CD408A"/>
        </w:tc>
        <w:tc>
          <w:tcPr>
            <w:tcW w:w="2017" w:type="dxa"/>
            <w:tcBorders>
              <w:top w:val="nil"/>
              <w:left w:val="nil"/>
              <w:bottom w:val="nil"/>
              <w:right w:val="nil"/>
            </w:tcBorders>
            <w:shd w:val="clear" w:color="auto" w:fill="auto"/>
            <w:tcMar>
              <w:top w:w="80" w:type="dxa"/>
              <w:left w:w="80" w:type="dxa"/>
              <w:bottom w:w="80" w:type="dxa"/>
              <w:right w:w="80" w:type="dxa"/>
            </w:tcMar>
            <w:vAlign w:val="center"/>
          </w:tcPr>
          <w:p w14:paraId="41AF58EB" w14:textId="77777777" w:rsidR="00CD408A" w:rsidRDefault="00000000">
            <w:pPr>
              <w:pStyle w:val="Body"/>
              <w:spacing w:after="288" w:line="480" w:lineRule="auto"/>
              <w:jc w:val="center"/>
            </w:pPr>
            <w:r>
              <w:rPr>
                <w:lang w:val="en-US"/>
              </w:rPr>
              <w:t>Self-paced timing</w:t>
            </w:r>
          </w:p>
        </w:tc>
        <w:tc>
          <w:tcPr>
            <w:tcW w:w="963" w:type="dxa"/>
            <w:tcBorders>
              <w:top w:val="nil"/>
              <w:left w:val="nil"/>
              <w:bottom w:val="nil"/>
              <w:right w:val="nil"/>
            </w:tcBorders>
            <w:shd w:val="clear" w:color="auto" w:fill="auto"/>
            <w:tcMar>
              <w:top w:w="80" w:type="dxa"/>
              <w:left w:w="80" w:type="dxa"/>
              <w:bottom w:w="80" w:type="dxa"/>
              <w:right w:w="80" w:type="dxa"/>
            </w:tcMar>
            <w:vAlign w:val="center"/>
          </w:tcPr>
          <w:p w14:paraId="7EF3175E" w14:textId="77777777" w:rsidR="00CD408A" w:rsidRDefault="00CD408A"/>
        </w:tc>
        <w:tc>
          <w:tcPr>
            <w:tcW w:w="534" w:type="dxa"/>
            <w:tcBorders>
              <w:top w:val="nil"/>
              <w:left w:val="nil"/>
              <w:bottom w:val="nil"/>
              <w:right w:val="nil"/>
            </w:tcBorders>
            <w:shd w:val="clear" w:color="auto" w:fill="auto"/>
            <w:tcMar>
              <w:top w:w="80" w:type="dxa"/>
              <w:left w:w="80" w:type="dxa"/>
              <w:bottom w:w="80" w:type="dxa"/>
              <w:right w:w="80" w:type="dxa"/>
            </w:tcMar>
            <w:vAlign w:val="center"/>
          </w:tcPr>
          <w:p w14:paraId="4ED475D9" w14:textId="77777777" w:rsidR="00CD408A" w:rsidRDefault="00000000">
            <w:pPr>
              <w:pStyle w:val="Body"/>
              <w:spacing w:after="288" w:line="480" w:lineRule="auto"/>
              <w:jc w:val="center"/>
            </w:pPr>
            <w:r>
              <w:rPr>
                <w:lang w:val="en-US"/>
              </w:rPr>
              <w:t>×</w:t>
            </w:r>
          </w:p>
        </w:tc>
        <w:tc>
          <w:tcPr>
            <w:tcW w:w="926" w:type="dxa"/>
            <w:tcBorders>
              <w:top w:val="nil"/>
              <w:left w:val="nil"/>
              <w:bottom w:val="nil"/>
              <w:right w:val="nil"/>
            </w:tcBorders>
            <w:shd w:val="clear" w:color="auto" w:fill="auto"/>
            <w:tcMar>
              <w:top w:w="80" w:type="dxa"/>
              <w:left w:w="80" w:type="dxa"/>
              <w:bottom w:w="80" w:type="dxa"/>
              <w:right w:w="80" w:type="dxa"/>
            </w:tcMar>
            <w:vAlign w:val="center"/>
          </w:tcPr>
          <w:p w14:paraId="47B9D3AF" w14:textId="77777777" w:rsidR="00CD408A" w:rsidRDefault="00CD408A"/>
        </w:tc>
        <w:tc>
          <w:tcPr>
            <w:tcW w:w="785" w:type="dxa"/>
            <w:tcBorders>
              <w:top w:val="nil"/>
              <w:left w:val="nil"/>
              <w:bottom w:val="nil"/>
              <w:right w:val="nil"/>
            </w:tcBorders>
            <w:shd w:val="clear" w:color="auto" w:fill="auto"/>
            <w:tcMar>
              <w:top w:w="80" w:type="dxa"/>
              <w:left w:w="80" w:type="dxa"/>
              <w:bottom w:w="80" w:type="dxa"/>
              <w:right w:w="80" w:type="dxa"/>
            </w:tcMar>
            <w:vAlign w:val="center"/>
          </w:tcPr>
          <w:p w14:paraId="3EFAAFD9" w14:textId="77777777" w:rsidR="00CD408A" w:rsidRDefault="00CD408A"/>
        </w:tc>
        <w:tc>
          <w:tcPr>
            <w:tcW w:w="820" w:type="dxa"/>
            <w:tcBorders>
              <w:top w:val="nil"/>
              <w:left w:val="nil"/>
              <w:bottom w:val="nil"/>
              <w:right w:val="nil"/>
            </w:tcBorders>
            <w:shd w:val="clear" w:color="auto" w:fill="auto"/>
            <w:tcMar>
              <w:top w:w="80" w:type="dxa"/>
              <w:left w:w="80" w:type="dxa"/>
              <w:bottom w:w="80" w:type="dxa"/>
              <w:right w:w="80" w:type="dxa"/>
            </w:tcMar>
            <w:vAlign w:val="center"/>
          </w:tcPr>
          <w:p w14:paraId="3238F86A" w14:textId="77777777" w:rsidR="00CD408A" w:rsidRDefault="00000000">
            <w:pPr>
              <w:pStyle w:val="Body"/>
              <w:spacing w:after="288" w:line="480" w:lineRule="auto"/>
              <w:jc w:val="center"/>
            </w:pPr>
            <w:r>
              <w:rPr>
                <w:lang w:val="en-US"/>
              </w:rPr>
              <w:t>×</w:t>
            </w:r>
          </w:p>
        </w:tc>
        <w:tc>
          <w:tcPr>
            <w:tcW w:w="871" w:type="dxa"/>
            <w:tcBorders>
              <w:top w:val="nil"/>
              <w:left w:val="nil"/>
              <w:bottom w:val="nil"/>
              <w:right w:val="nil"/>
            </w:tcBorders>
            <w:shd w:val="clear" w:color="auto" w:fill="auto"/>
            <w:tcMar>
              <w:top w:w="80" w:type="dxa"/>
              <w:left w:w="80" w:type="dxa"/>
              <w:bottom w:w="80" w:type="dxa"/>
              <w:right w:w="80" w:type="dxa"/>
            </w:tcMar>
            <w:vAlign w:val="center"/>
          </w:tcPr>
          <w:p w14:paraId="4E9ED984" w14:textId="77777777" w:rsidR="00CD408A" w:rsidRDefault="00CD408A"/>
        </w:tc>
      </w:tr>
      <w:tr w:rsidR="00CD408A" w14:paraId="2407DBC4" w14:textId="77777777">
        <w:trPr>
          <w:trHeight w:hRule="exact" w:val="124"/>
          <w:jc w:val="center"/>
        </w:trPr>
        <w:tc>
          <w:tcPr>
            <w:tcW w:w="1322" w:type="dxa"/>
            <w:vMerge/>
            <w:tcBorders>
              <w:top w:val="single" w:sz="4" w:space="0" w:color="000000"/>
              <w:left w:val="nil"/>
              <w:bottom w:val="single" w:sz="4" w:space="0" w:color="000000"/>
              <w:right w:val="nil"/>
            </w:tcBorders>
            <w:shd w:val="clear" w:color="auto" w:fill="auto"/>
          </w:tcPr>
          <w:p w14:paraId="37B08636" w14:textId="77777777" w:rsidR="00CD408A" w:rsidRDefault="00CD408A"/>
        </w:tc>
        <w:tc>
          <w:tcPr>
            <w:tcW w:w="2017"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0A198755" w14:textId="77777777" w:rsidR="00CD408A" w:rsidRDefault="00000000">
            <w:pPr>
              <w:pStyle w:val="Body"/>
              <w:spacing w:after="288" w:line="480" w:lineRule="auto"/>
              <w:jc w:val="center"/>
            </w:pPr>
            <w:r>
              <w:rPr>
                <w:lang w:val="en-US"/>
              </w:rPr>
              <w:t>Rating phase</w:t>
            </w:r>
          </w:p>
        </w:tc>
        <w:tc>
          <w:tcPr>
            <w:tcW w:w="963"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106986D2" w14:textId="77777777" w:rsidR="00CD408A" w:rsidRDefault="00CD408A"/>
        </w:tc>
        <w:tc>
          <w:tcPr>
            <w:tcW w:w="534"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3B65EFF2" w14:textId="77777777" w:rsidR="00CD408A" w:rsidRDefault="00000000">
            <w:pPr>
              <w:pStyle w:val="Body"/>
              <w:spacing w:after="288" w:line="480" w:lineRule="auto"/>
              <w:jc w:val="center"/>
            </w:pPr>
            <w:r>
              <w:rPr>
                <w:lang w:val="en-US"/>
              </w:rPr>
              <w:t>×</w:t>
            </w:r>
          </w:p>
        </w:tc>
        <w:tc>
          <w:tcPr>
            <w:tcW w:w="926"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50B2DF98" w14:textId="77777777" w:rsidR="00CD408A" w:rsidRDefault="00CD408A"/>
        </w:tc>
        <w:tc>
          <w:tcPr>
            <w:tcW w:w="785"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7938AB66" w14:textId="77777777" w:rsidR="00CD408A" w:rsidRDefault="00CD408A"/>
        </w:tc>
        <w:tc>
          <w:tcPr>
            <w:tcW w:w="820"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0E145873" w14:textId="77777777" w:rsidR="00CD408A" w:rsidRDefault="00CD408A"/>
        </w:tc>
        <w:tc>
          <w:tcPr>
            <w:tcW w:w="871"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3D91F8F0" w14:textId="77777777" w:rsidR="00CD408A" w:rsidRDefault="00000000">
            <w:pPr>
              <w:pStyle w:val="Body"/>
              <w:spacing w:after="288" w:line="480" w:lineRule="auto"/>
              <w:jc w:val="center"/>
            </w:pPr>
            <w:r>
              <w:rPr>
                <w:lang w:val="en-US"/>
              </w:rPr>
              <w:t>×</w:t>
            </w:r>
          </w:p>
        </w:tc>
      </w:tr>
    </w:tbl>
    <w:p w14:paraId="5C86BA1B" w14:textId="77777777" w:rsidR="00CD408A" w:rsidRDefault="00CD408A">
      <w:pPr>
        <w:pStyle w:val="Caption"/>
        <w:keepNext/>
        <w:widowControl w:val="0"/>
        <w:jc w:val="center"/>
        <w:rPr>
          <w:i w:val="0"/>
          <w:iCs w:val="0"/>
          <w:color w:val="000000"/>
          <w:sz w:val="22"/>
          <w:szCs w:val="22"/>
          <w:u w:color="000000"/>
        </w:rPr>
      </w:pPr>
    </w:p>
    <w:p w14:paraId="379E77B9" w14:textId="77777777" w:rsidR="00CD408A" w:rsidRDefault="00CD408A">
      <w:pPr>
        <w:pStyle w:val="Body"/>
        <w:spacing w:after="288" w:line="480" w:lineRule="auto"/>
        <w:ind w:firstLine="720"/>
      </w:pPr>
    </w:p>
    <w:p w14:paraId="5563CCD9" w14:textId="77777777" w:rsidR="00CD408A" w:rsidRDefault="00000000">
      <w:pPr>
        <w:pStyle w:val="Body"/>
        <w:spacing w:after="288" w:line="480" w:lineRule="auto"/>
      </w:pPr>
      <w:r>
        <w:rPr>
          <w:lang w:val="en-US"/>
        </w:rPr>
        <w:lastRenderedPageBreak/>
        <w:t>Study 1 Results and Discussion</w:t>
      </w:r>
    </w:p>
    <w:p w14:paraId="70B67619" w14:textId="77777777" w:rsidR="00CD408A" w:rsidRDefault="00000000">
      <w:pPr>
        <w:pStyle w:val="Body"/>
        <w:spacing w:after="288" w:line="480" w:lineRule="auto"/>
        <w:ind w:firstLine="720"/>
      </w:pPr>
      <w:r>
        <w:rPr>
          <w:lang w:val="en-US"/>
        </w:rPr>
        <w:t>First, we tested whether any of the conditions would affect participants</w:t>
      </w:r>
      <w:r>
        <w:rPr>
          <w:rtl/>
        </w:rPr>
        <w:t xml:space="preserve">’ </w:t>
      </w:r>
      <w:r>
        <w:rPr>
          <w:lang w:val="en-US"/>
        </w:rPr>
        <w:t xml:space="preserve">number of samples to decision. </w:t>
      </w:r>
      <w:proofErr w:type="gramStart"/>
      <w:r>
        <w:rPr>
          <w:lang w:val="en-US"/>
        </w:rPr>
        <w:t>Similar to</w:t>
      </w:r>
      <w:proofErr w:type="gramEnd"/>
      <w:r>
        <w:rPr>
          <w:lang w:val="en-US"/>
        </w:rPr>
        <w:t xml:space="preserve"> what we found with our pilot studies (Figure 2), there was a slightly higher number of participants</w:t>
      </w:r>
      <w:r>
        <w:rPr>
          <w:rtl/>
        </w:rPr>
        <w:t xml:space="preserve">’ </w:t>
      </w:r>
      <w:r>
        <w:rPr>
          <w:lang w:val="en-US"/>
        </w:rPr>
        <w:t xml:space="preserve">samples in the full condition than any of other conditions. However, neither pairs of conditions including the full condition, nor any other pair showed a </w:t>
      </w:r>
      <w:r>
        <w:rPr>
          <w:rtl/>
          <w:lang w:val="ar-SA"/>
        </w:rPr>
        <w:t>“</w:t>
      </w:r>
      <w:r>
        <w:rPr>
          <w:lang w:val="it-IT"/>
        </w:rPr>
        <w:t>significant</w:t>
      </w:r>
      <w:r>
        <w:t xml:space="preserve">” </w:t>
      </w:r>
      <w:proofErr w:type="gramStart"/>
      <w:r>
        <w:rPr>
          <w:lang w:val="en-US"/>
        </w:rPr>
        <w:t>statistically-substantiated</w:t>
      </w:r>
      <w:proofErr w:type="gramEnd"/>
      <w:r>
        <w:rPr>
          <w:lang w:val="en-US"/>
        </w:rPr>
        <w:t xml:space="preserve"> mean difference either by frequentist tests (using threshold </w:t>
      </w:r>
      <w:r>
        <w:rPr>
          <w:i/>
          <w:iCs/>
        </w:rPr>
        <w:t>P</w:t>
      </w:r>
      <w:r>
        <w:rPr>
          <w:lang w:val="en-US"/>
        </w:rPr>
        <w:t xml:space="preserve"> &lt; .05, after multiple comparison corrected for the 15 condition pairs) or by Bayesian </w:t>
      </w:r>
      <w:r>
        <w:rPr>
          <w:i/>
          <w:iCs/>
        </w:rPr>
        <w:t>t</w:t>
      </w:r>
      <w:r>
        <w:rPr>
          <w:lang w:val="en-US"/>
        </w:rPr>
        <w:t xml:space="preserve">-tests (using threshold </w:t>
      </w:r>
      <w:r>
        <w:rPr>
          <w:i/>
          <w:iCs/>
        </w:rPr>
        <w:t>BF</w:t>
      </w:r>
      <w:r>
        <w:rPr>
          <w:i/>
          <w:iCs/>
          <w:vertAlign w:val="subscript"/>
        </w:rPr>
        <w:t>10</w:t>
      </w:r>
      <w:r>
        <w:rPr>
          <w:lang w:val="en-US"/>
        </w:rPr>
        <w:t xml:space="preserve"> &gt; 3, moderate evidence in </w:t>
      </w:r>
      <w:proofErr w:type="spellStart"/>
      <w:r>
        <w:rPr>
          <w:lang w:val="en-US"/>
        </w:rPr>
        <w:t>favour</w:t>
      </w:r>
      <w:proofErr w:type="spellEnd"/>
      <w:r>
        <w:rPr>
          <w:lang w:val="en-US"/>
        </w:rPr>
        <w:t xml:space="preserve"> of mean difference). According to these Bayesian </w:t>
      </w:r>
      <w:r>
        <w:rPr>
          <w:i/>
          <w:iCs/>
        </w:rPr>
        <w:t>t</w:t>
      </w:r>
      <w:r>
        <w:rPr>
          <w:lang w:val="en-US"/>
        </w:rPr>
        <w:t xml:space="preserve">-tests, nearly every pair of conditions showed statistically equivalent means, (all </w:t>
      </w:r>
      <w:r>
        <w:rPr>
          <w:i/>
          <w:iCs/>
        </w:rPr>
        <w:t>BF</w:t>
      </w:r>
      <w:r>
        <w:rPr>
          <w:i/>
          <w:iCs/>
          <w:vertAlign w:val="subscript"/>
        </w:rPr>
        <w:t>01</w:t>
      </w:r>
      <w:r>
        <w:rPr>
          <w:lang w:val="en-US"/>
        </w:rPr>
        <w:t xml:space="preserve"> &gt; 3, moderate evidence in </w:t>
      </w:r>
      <w:proofErr w:type="spellStart"/>
      <w:r>
        <w:rPr>
          <w:lang w:val="en-US"/>
        </w:rPr>
        <w:t>favour</w:t>
      </w:r>
      <w:proofErr w:type="spellEnd"/>
      <w:r>
        <w:rPr>
          <w:lang w:val="en-US"/>
        </w:rPr>
        <w:t xml:space="preserve"> of null model and shown as magenta horizontal lines in Figure 2), with the only exceptions being the five comparisons with the full condition, which were statistically inconclusive. Cohen</w:t>
      </w:r>
      <w:r>
        <w:rPr>
          <w:rtl/>
        </w:rPr>
        <w:t>’</w:t>
      </w:r>
      <w:r>
        <w:t xml:space="preserve">s </w:t>
      </w:r>
      <w:r>
        <w:rPr>
          <w:i/>
          <w:iCs/>
        </w:rPr>
        <w:t xml:space="preserve">d </w:t>
      </w:r>
      <w:r>
        <w:rPr>
          <w:lang w:val="en-US"/>
        </w:rPr>
        <w:t xml:space="preserve">values for these comparisons are </w:t>
      </w:r>
      <w:proofErr w:type="spellStart"/>
      <w:r>
        <w:rPr>
          <w:lang w:val="en-US"/>
        </w:rPr>
        <w:t>visualised</w:t>
      </w:r>
      <w:proofErr w:type="spellEnd"/>
      <w:r>
        <w:rPr>
          <w:lang w:val="en-US"/>
        </w:rPr>
        <w:t xml:space="preserve"> in Figure S7 in the Supplementary Materials</w:t>
      </w:r>
      <w:commentRangeStart w:id="248"/>
      <w:r>
        <w:t>.</w:t>
      </w:r>
      <w:commentRangeEnd w:id="248"/>
      <w:r>
        <w:commentReference w:id="248"/>
      </w:r>
    </w:p>
    <w:p w14:paraId="29389EAB" w14:textId="77777777" w:rsidR="00CD408A" w:rsidRDefault="00000000">
      <w:pPr>
        <w:pStyle w:val="Body"/>
        <w:spacing w:after="288" w:line="480" w:lineRule="auto"/>
        <w:ind w:firstLine="720"/>
      </w:pPr>
      <w:r>
        <w:rPr>
          <w:lang w:val="en-US"/>
        </w:rPr>
        <w:t>We next compared participants</w:t>
      </w:r>
      <w:r>
        <w:rPr>
          <w:rtl/>
        </w:rPr>
        <w:t xml:space="preserve">’ </w:t>
      </w:r>
      <w:r>
        <w:rPr>
          <w:lang w:val="en-US"/>
        </w:rPr>
        <w:t xml:space="preserve">number of samples against those of the IO optimality models, to evaluate decision bias.  The first row of Figure 4 shows Bayesian pairwise tests (threshold </w:t>
      </w:r>
      <w:r>
        <w:rPr>
          <w:i/>
          <w:iCs/>
        </w:rPr>
        <w:t>BF</w:t>
      </w:r>
      <w:r>
        <w:rPr>
          <w:i/>
          <w:iCs/>
          <w:vertAlign w:val="subscript"/>
        </w:rPr>
        <w:t>10</w:t>
      </w:r>
      <w:r>
        <w:rPr>
          <w:lang w:val="en-US"/>
        </w:rPr>
        <w:t xml:space="preserve"> &gt; 3, moderate evidence for different means) from the studies without any first phase, comparing participants</w:t>
      </w:r>
      <w:r>
        <w:rPr>
          <w:rtl/>
        </w:rPr>
        <w:t xml:space="preserve">’ </w:t>
      </w:r>
      <w:r>
        <w:rPr>
          <w:lang w:val="en-US"/>
        </w:rPr>
        <w:t xml:space="preserve">sampling (black points) against that of the IO OV model with a payoff structure that rewards only the top three ranks (grey points). We found </w:t>
      </w:r>
      <w:proofErr w:type="gramStart"/>
      <w:r>
        <w:rPr>
          <w:lang w:val="en-US"/>
        </w:rPr>
        <w:t>nearly-identical</w:t>
      </w:r>
      <w:proofErr w:type="gramEnd"/>
      <w:r>
        <w:rPr>
          <w:lang w:val="en-US"/>
        </w:rPr>
        <w:t xml:space="preserve"> undersampling bias in the baseline (Cohen</w:t>
      </w:r>
      <w:r>
        <w:rPr>
          <w:rtl/>
        </w:rPr>
        <w:t>’</w:t>
      </w:r>
      <w:r>
        <w:t xml:space="preserve">s </w:t>
      </w:r>
      <w:r>
        <w:rPr>
          <w:i/>
          <w:iCs/>
        </w:rPr>
        <w:t>d</w:t>
      </w:r>
      <w:r>
        <w:rPr>
          <w:lang w:val="en-US"/>
        </w:rPr>
        <w:t xml:space="preserve"> = -2.01), squares (Cohen</w:t>
      </w:r>
      <w:r>
        <w:rPr>
          <w:rtl/>
        </w:rPr>
        <w:t>’</w:t>
      </w:r>
      <w:r>
        <w:t xml:space="preserve">s </w:t>
      </w:r>
      <w:r>
        <w:rPr>
          <w:i/>
          <w:iCs/>
        </w:rPr>
        <w:t>d</w:t>
      </w:r>
      <w:r>
        <w:t xml:space="preserve"> = -171), timing (Cohen</w:t>
      </w:r>
      <w:r>
        <w:rPr>
          <w:rtl/>
        </w:rPr>
        <w:t>’</w:t>
      </w:r>
      <w:r>
        <w:t xml:space="preserve">s </w:t>
      </w:r>
      <w:r>
        <w:rPr>
          <w:i/>
          <w:iCs/>
        </w:rPr>
        <w:t>d</w:t>
      </w:r>
      <w:r>
        <w:rPr>
          <w:lang w:val="en-US"/>
        </w:rPr>
        <w:t xml:space="preserve"> = -1.74) and payoff (Cohen</w:t>
      </w:r>
      <w:r>
        <w:rPr>
          <w:rtl/>
        </w:rPr>
        <w:t>’</w:t>
      </w:r>
      <w:r>
        <w:t xml:space="preserve">s </w:t>
      </w:r>
      <w:r>
        <w:rPr>
          <w:i/>
          <w:iCs/>
        </w:rPr>
        <w:t>d</w:t>
      </w:r>
      <w:r>
        <w:rPr>
          <w:lang w:val="en-US"/>
        </w:rPr>
        <w:t xml:space="preserve"> = -1.96) conditions. Thus, as we predicted, neither participant performance nor IO performance nor the undersampling bias appears sensitive to the presence or absence of grey squares, self-advanced timing or extrinsic monetary reward. </w:t>
      </w:r>
    </w:p>
    <w:p w14:paraId="7C2BC475" w14:textId="77777777" w:rsidR="00CD408A" w:rsidRDefault="00CD408A">
      <w:pPr>
        <w:pStyle w:val="Body"/>
      </w:pPr>
    </w:p>
    <w:p w14:paraId="361CC181" w14:textId="77777777" w:rsidR="00CD408A" w:rsidRDefault="00000000">
      <w:pPr>
        <w:pStyle w:val="Body"/>
        <w:spacing w:after="288" w:line="480" w:lineRule="auto"/>
        <w:ind w:firstLine="720"/>
      </w:pPr>
      <w:r>
        <w:rPr>
          <w:noProof/>
        </w:rPr>
        <w:lastRenderedPageBreak/>
        <mc:AlternateContent>
          <mc:Choice Requires="wpg">
            <w:drawing>
              <wp:anchor distT="57150" distB="57150" distL="57150" distR="57150" simplePos="0" relativeHeight="251665408" behindDoc="0" locked="0" layoutInCell="1" allowOverlap="1" wp14:anchorId="256CDFC0" wp14:editId="5CD09E8B">
                <wp:simplePos x="0" y="0"/>
                <wp:positionH relativeFrom="column">
                  <wp:posOffset>0</wp:posOffset>
                </wp:positionH>
                <wp:positionV relativeFrom="line">
                  <wp:posOffset>0</wp:posOffset>
                </wp:positionV>
                <wp:extent cx="5736591" cy="7679872"/>
                <wp:effectExtent l="0" t="0" r="0" b="0"/>
                <wp:wrapSquare wrapText="bothSides" distT="57150" distB="57150" distL="57150" distR="57150"/>
                <wp:docPr id="1073741836" name="officeArt object" descr="Group 271"/>
                <wp:cNvGraphicFramePr/>
                <a:graphic xmlns:a="http://schemas.openxmlformats.org/drawingml/2006/main">
                  <a:graphicData uri="http://schemas.microsoft.com/office/word/2010/wordprocessingGroup">
                    <wpg:wgp>
                      <wpg:cNvGrpSpPr/>
                      <wpg:grpSpPr>
                        <a:xfrm>
                          <a:off x="0" y="0"/>
                          <a:ext cx="5736591" cy="7679872"/>
                          <a:chOff x="0" y="0"/>
                          <a:chExt cx="5736590" cy="7679871"/>
                        </a:xfrm>
                      </wpg:grpSpPr>
                      <pic:pic xmlns:pic="http://schemas.openxmlformats.org/drawingml/2006/picture">
                        <pic:nvPicPr>
                          <pic:cNvPr id="1073741834" name="Picture 270" descr="Picture 270"/>
                          <pic:cNvPicPr>
                            <a:picLocks noChangeAspect="1"/>
                          </pic:cNvPicPr>
                        </pic:nvPicPr>
                        <pic:blipFill>
                          <a:blip r:embed="rId18"/>
                          <a:srcRect l="7977" t="6312" r="6746" b="3218"/>
                          <a:stretch>
                            <a:fillRect/>
                          </a:stretch>
                        </pic:blipFill>
                        <pic:spPr>
                          <a:xfrm>
                            <a:off x="-1" y="-1"/>
                            <a:ext cx="5736592" cy="4944111"/>
                          </a:xfrm>
                          <a:prstGeom prst="rect">
                            <a:avLst/>
                          </a:prstGeom>
                          <a:ln w="12700" cap="flat">
                            <a:noFill/>
                            <a:miter lim="400000"/>
                          </a:ln>
                          <a:effectLst/>
                        </pic:spPr>
                      </pic:pic>
                      <wps:wsp>
                        <wps:cNvPr id="1073741835" name="Text Box 2"/>
                        <wps:cNvSpPr txBox="1"/>
                        <wps:spPr>
                          <a:xfrm>
                            <a:off x="152400" y="4974770"/>
                            <a:ext cx="5334001" cy="2705101"/>
                          </a:xfrm>
                          <a:prstGeom prst="rect">
                            <a:avLst/>
                          </a:prstGeom>
                          <a:solidFill>
                            <a:srgbClr val="FFFFFF"/>
                          </a:solidFill>
                          <a:ln w="9525" cap="flat">
                            <a:solidFill>
                              <a:srgbClr val="000000"/>
                            </a:solidFill>
                            <a:prstDash val="solid"/>
                            <a:miter lim="800000"/>
                          </a:ln>
                          <a:effectLst/>
                        </wps:spPr>
                        <wps:txbx>
                          <w:txbxContent>
                            <w:p w14:paraId="1EB3CA01" w14:textId="77777777" w:rsidR="00CD408A" w:rsidRDefault="00000000">
                              <w:pPr>
                                <w:pStyle w:val="Body"/>
                              </w:pPr>
                              <w:r>
                                <w:rPr>
                                  <w:lang w:val="en-US"/>
                                </w:rP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35" style="visibility:visible;position:absolute;margin-left:0.0pt;margin-top:0.0pt;width:451.7pt;height:604.7pt;z-index:251665408;mso-position-horizontal:absolute;mso-position-horizontal-relative:text;mso-position-vertical:absolute;mso-position-vertical-relative:line;mso-wrap-distance-left:4.5pt;mso-wrap-distance-top:4.5pt;mso-wrap-distance-right:4.5pt;mso-wrap-distance-bottom:4.5pt;" coordorigin="0,0" coordsize="5736590,7679871">
                <w10:wrap type="square" side="bothSides" anchorx="text"/>
                <v:shape id="_x0000_s1036" type="#_x0000_t75" style="position:absolute;left:0;top:0;width:5736591;height:4944110;">
                  <v:imagedata r:id="rId19" o:title="image4.tif" cropleft="8.0%" cropright="6.7%" croptop="6.3%" cropbottom="3.2%"/>
                </v:shape>
                <v:shape id="_x0000_s1037" type="#_x0000_t202" style="position:absolute;left:152400;top:4974771;width:5334000;height:2705100;">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Pr>
                            <w:i w:val="1"/>
                            <w:iCs w:val="1"/>
                            <w:rtl w:val="0"/>
                          </w:rPr>
                          <w:t>BF</w:t>
                        </w:r>
                        <w:r>
                          <w:rPr>
                            <w:i w:val="1"/>
                            <w:iCs w:val="1"/>
                            <w:vertAlign w:val="subscript"/>
                            <w:rtl w:val="0"/>
                          </w:rPr>
                          <w:t>01</w:t>
                        </w:r>
                        <w:r>
                          <w:rPr>
                            <w:rtl w:val="0"/>
                            <w:lang w:val="en-US"/>
                          </w:rPr>
                          <w:t xml:space="preserve"> &gt; 3 (moderate evidence for equal means) or in thick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r/>
                      </w:p>
                    </w:txbxContent>
                  </v:textbox>
                </v:shape>
              </v:group>
            </w:pict>
          </mc:Fallback>
        </mc:AlternateContent>
      </w:r>
    </w:p>
    <w:p w14:paraId="7259595C" w14:textId="77777777" w:rsidR="00CD408A" w:rsidRDefault="00000000">
      <w:pPr>
        <w:pStyle w:val="Body"/>
      </w:pPr>
      <w:r>
        <w:rPr>
          <w:rFonts w:ascii="Arial Unicode MS" w:hAnsi="Arial Unicode MS"/>
        </w:rPr>
        <w:br w:type="page"/>
      </w:r>
    </w:p>
    <w:p w14:paraId="68C605D2" w14:textId="77777777" w:rsidR="00CD408A" w:rsidRDefault="00000000">
      <w:pPr>
        <w:pStyle w:val="Body"/>
        <w:spacing w:after="288" w:line="480" w:lineRule="auto"/>
        <w:ind w:firstLine="720"/>
      </w:pPr>
      <w:r>
        <w:rPr>
          <w:lang w:val="en-US"/>
        </w:rPr>
        <w:lastRenderedPageBreak/>
        <w:t xml:space="preserve">The first row of Figure 5 shows, for the two conditions with an initial rating phase (ratings and full), Bayesian test results comparing participant sampling with model sampling </w:t>
      </w:r>
      <w:ins w:id="249" w:author="Sahira van de Wouw" w:date="2023-11-29T18:32:00Z">
        <w:r>
          <w:rPr>
            <w:lang w:val="en-US"/>
          </w:rPr>
          <w:t>(</w:t>
        </w:r>
      </w:ins>
      <w:del w:id="250" w:author="Sahira van de Wouw" w:date="2023-11-29T18:31:00Z">
        <w:r>
          <w:delText xml:space="preserve">by </w:delText>
        </w:r>
      </w:del>
      <w:r>
        <w:rPr>
          <w:lang w:val="en-US"/>
        </w:rPr>
        <w:t>IO SV and IO OV</w:t>
      </w:r>
      <w:ins w:id="251" w:author="Sahira van de Wouw" w:date="2023-11-29T18:32:00Z">
        <w:r>
          <w:rPr>
            <w:lang w:val="en-US"/>
          </w:rPr>
          <w:t>)</w:t>
        </w:r>
      </w:ins>
      <w:r>
        <w:rPr>
          <w:lang w:val="en-US"/>
        </w:rPr>
        <w:t>. Sampling bias in the rating condition (left column) showed undersampling for both IO OV (Cohen</w:t>
      </w:r>
      <w:r>
        <w:rPr>
          <w:rtl/>
        </w:rPr>
        <w:t>’</w:t>
      </w:r>
      <w:r>
        <w:t xml:space="preserve">s </w:t>
      </w:r>
      <w:r>
        <w:rPr>
          <w:i/>
          <w:iCs/>
        </w:rPr>
        <w:t>d</w:t>
      </w:r>
      <w:r>
        <w:rPr>
          <w:lang w:val="en-US"/>
        </w:rPr>
        <w:t xml:space="preserve"> = -1.72) and IO SV (Cohen</w:t>
      </w:r>
      <w:r>
        <w:rPr>
          <w:rtl/>
        </w:rPr>
        <w:t>’</w:t>
      </w:r>
      <w:r>
        <w:t xml:space="preserve">s </w:t>
      </w:r>
      <w:r>
        <w:rPr>
          <w:i/>
          <w:iCs/>
        </w:rPr>
        <w:t>d</w:t>
      </w:r>
      <w:r>
        <w:rPr>
          <w:lang w:val="en-US"/>
        </w:rPr>
        <w:t xml:space="preserve"> = -1.20). However, the participant versus ideal observer comparison for the full condition more closely resembled the results of Pilot full (right column), in which the ideal observer did not sample as much as in the other conditions. Even though IO OV sampled about one option less on average in </w:t>
      </w:r>
      <w:ins w:id="252" w:author="Sahira van de Wouw" w:date="2023-11-29T18:32:00Z">
        <w:r>
          <w:rPr>
            <w:lang w:val="en-US"/>
          </w:rPr>
          <w:t xml:space="preserve">the </w:t>
        </w:r>
      </w:ins>
      <w:r>
        <w:rPr>
          <w:lang w:val="en-US"/>
        </w:rPr>
        <w:t xml:space="preserve">full </w:t>
      </w:r>
      <w:ins w:id="253" w:author="Sahira van de Wouw" w:date="2023-11-29T18:32:00Z">
        <w:r>
          <w:rPr>
            <w:lang w:val="en-US"/>
          </w:rPr>
          <w:t xml:space="preserve">condition </w:t>
        </w:r>
      </w:ins>
      <w:r>
        <w:rPr>
          <w:lang w:val="en-US"/>
        </w:rPr>
        <w:t xml:space="preserve">than in </w:t>
      </w:r>
      <w:ins w:id="254" w:author="Sahira van de Wouw" w:date="2023-11-29T18:32:00Z">
        <w:r>
          <w:rPr>
            <w:lang w:val="en-US"/>
          </w:rPr>
          <w:t xml:space="preserve">the </w:t>
        </w:r>
      </w:ins>
      <w:r>
        <w:rPr>
          <w:lang w:val="en-US"/>
        </w:rPr>
        <w:t>ratings</w:t>
      </w:r>
      <w:ins w:id="255" w:author="Sahira van de Wouw" w:date="2023-11-29T18:32:00Z">
        <w:r>
          <w:rPr>
            <w:lang w:val="en-US"/>
          </w:rPr>
          <w:t xml:space="preserve"> condition</w:t>
        </w:r>
      </w:ins>
      <w:r>
        <w:rPr>
          <w:lang w:val="en-US"/>
        </w:rPr>
        <w:t xml:space="preserve">, participants still statistically </w:t>
      </w:r>
      <w:proofErr w:type="spellStart"/>
      <w:r>
        <w:rPr>
          <w:lang w:val="en-US"/>
        </w:rPr>
        <w:t>undersampled</w:t>
      </w:r>
      <w:proofErr w:type="spellEnd"/>
      <w:r>
        <w:rPr>
          <w:lang w:val="en-US"/>
        </w:rPr>
        <w:t xml:space="preserve"> in full compared to IO OV (Cohen</w:t>
      </w:r>
      <w:r>
        <w:rPr>
          <w:rtl/>
        </w:rPr>
        <w:t>’</w:t>
      </w:r>
      <w:r>
        <w:t xml:space="preserve">s </w:t>
      </w:r>
      <w:r>
        <w:rPr>
          <w:i/>
          <w:iCs/>
        </w:rPr>
        <w:t>d</w:t>
      </w:r>
      <w:r>
        <w:rPr>
          <w:lang w:val="en-US"/>
        </w:rPr>
        <w:t xml:space="preserve"> = -0.61). In contrast, the difference in sampling between participants and IO SV was small enough to be statistically inconclusive (Cohen</w:t>
      </w:r>
      <w:r>
        <w:rPr>
          <w:rtl/>
        </w:rPr>
        <w:t>’</w:t>
      </w:r>
      <w:r>
        <w:t xml:space="preserve">s </w:t>
      </w:r>
      <w:r>
        <w:rPr>
          <w:i/>
          <w:iCs/>
        </w:rPr>
        <w:t>d</w:t>
      </w:r>
      <w:r>
        <w:t xml:space="preserve"> = 0.19). </w:t>
      </w:r>
    </w:p>
    <w:p w14:paraId="0FDA3C9B" w14:textId="77777777" w:rsidR="00CD408A" w:rsidRDefault="00000000">
      <w:pPr>
        <w:pStyle w:val="Body"/>
        <w:spacing w:after="288" w:line="480" w:lineRule="auto"/>
        <w:ind w:firstLine="720"/>
      </w:pPr>
      <w:r>
        <w:rPr>
          <w:lang w:val="en-US"/>
        </w:rPr>
        <w:t xml:space="preserve">The one remaining methodological difference between the IO models in Study 1 full and those of the remaining conditions (baseline, squares, timing, payoff, rating), which could account for their decreased sampling </w:t>
      </w:r>
      <w:proofErr w:type="spellStart"/>
      <w:r>
        <w:rPr>
          <w:lang w:val="en-US"/>
        </w:rPr>
        <w:t>behaviour</w:t>
      </w:r>
      <w:proofErr w:type="spellEnd"/>
      <w:r>
        <w:rPr>
          <w:lang w:val="en-US"/>
        </w:rPr>
        <w:t xml:space="preserve">, is that all choices in Study 1 full are rewarded to some degree, commensurate with the chosen option value, whereas choices in the other conditions are rewarded only when one of the top three ranked options are chosen. We conclude that </w:t>
      </w:r>
      <w:proofErr w:type="gramStart"/>
      <w:r>
        <w:rPr>
          <w:lang w:val="en-US"/>
        </w:rPr>
        <w:t>this methods</w:t>
      </w:r>
      <w:proofErr w:type="gramEnd"/>
      <w:r>
        <w:rPr>
          <w:lang w:val="en-US"/>
        </w:rPr>
        <w:t xml:space="preserve"> feature, rather than any of the methods features in Table 1, is what modulates the IO model</w:t>
      </w:r>
      <w:r>
        <w:rPr>
          <w:rtl/>
        </w:rPr>
        <w:t>’</w:t>
      </w:r>
      <w:r>
        <w:rPr>
          <w:lang w:val="en-US"/>
        </w:rPr>
        <w:t xml:space="preserve">s number of samples to decision (for both SV and OV). Concomitantly, human participants sample at </w:t>
      </w:r>
      <w:proofErr w:type="gramStart"/>
      <w:r>
        <w:rPr>
          <w:lang w:val="en-US"/>
        </w:rPr>
        <w:t>more or less the</w:t>
      </w:r>
      <w:proofErr w:type="gramEnd"/>
      <w:r>
        <w:rPr>
          <w:lang w:val="en-US"/>
        </w:rPr>
        <w:t xml:space="preserve"> same rate regardless of the payoff scheme or any of the other methods features that we tested. </w:t>
      </w:r>
    </w:p>
    <w:p w14:paraId="4253CEB1" w14:textId="77777777" w:rsidR="00CD408A" w:rsidRDefault="00000000">
      <w:pPr>
        <w:pStyle w:val="Body"/>
        <w:spacing w:after="288" w:line="480" w:lineRule="auto"/>
        <w:ind w:firstLine="720"/>
      </w:pPr>
      <w:r>
        <w:rPr>
          <w:lang w:val="en-US"/>
        </w:rPr>
        <w:t xml:space="preserve">Note that the results of Pilot full and Study 1 full are inconsistent enough that </w:t>
      </w:r>
      <w:del w:id="256" w:author="Sahira van de Wouw" w:date="2023-11-29T18:34:00Z">
        <w:r>
          <w:rPr>
            <w:lang w:val="en-US"/>
          </w:rPr>
          <w:delText xml:space="preserve">they </w:delText>
        </w:r>
      </w:del>
      <w:r>
        <w:rPr>
          <w:lang w:val="en-US"/>
        </w:rPr>
        <w:t xml:space="preserve">collectively </w:t>
      </w:r>
      <w:del w:id="257" w:author="Sahira van de Wouw" w:date="2023-11-29T18:34:00Z">
        <w:r>
          <w:rPr>
            <w:lang w:val="en-US"/>
          </w:rPr>
          <w:delText>can</w:delText>
        </w:r>
        <w:r>
          <w:rPr>
            <w:rtl/>
          </w:rPr>
          <w:delText>’</w:delText>
        </w:r>
        <w:r>
          <w:delText>t</w:delText>
        </w:r>
      </w:del>
      <w:ins w:id="258" w:author="Sahira van de Wouw" w:date="2023-11-29T18:34:00Z">
        <w:r>
          <w:rPr>
            <w:lang w:val="en-US"/>
          </w:rPr>
          <w:t>they cannot</w:t>
        </w:r>
      </w:ins>
      <w:r>
        <w:rPr>
          <w:lang w:val="en-US"/>
        </w:rPr>
        <w:t xml:space="preserve"> clearly indicate the direction of bias (if any). The number of samples for IO models is much more </w:t>
      </w:r>
      <w:proofErr w:type="gramStart"/>
      <w:r>
        <w:rPr>
          <w:lang w:val="en-US"/>
        </w:rPr>
        <w:t>similar to</w:t>
      </w:r>
      <w:proofErr w:type="gramEnd"/>
      <w:r>
        <w:rPr>
          <w:lang w:val="en-US"/>
        </w:rPr>
        <w:t xml:space="preserve"> that of human participants in these conditions</w:t>
      </w:r>
      <w:ins w:id="259" w:author="Sahira van de Wouw" w:date="2023-11-29T18:36:00Z">
        <w:r>
          <w:rPr>
            <w:lang w:val="en-US"/>
          </w:rPr>
          <w:t>,</w:t>
        </w:r>
      </w:ins>
      <w:r>
        <w:rPr>
          <w:lang w:val="en-US"/>
        </w:rPr>
        <w:t xml:space="preserve"> and the </w:t>
      </w:r>
      <w:ins w:id="260" w:author="Sahira van de Wouw" w:date="2023-11-29T18:35:00Z">
        <w:r>
          <w:rPr>
            <w:lang w:val="en-US"/>
          </w:rPr>
          <w:t xml:space="preserve">mean </w:t>
        </w:r>
      </w:ins>
      <w:r>
        <w:rPr>
          <w:lang w:val="en-US"/>
        </w:rPr>
        <w:t xml:space="preserve">IO sampling rate </w:t>
      </w:r>
      <w:del w:id="261" w:author="Sahira van de Wouw" w:date="2023-11-29T18:35:00Z">
        <w:r>
          <w:rPr>
            <w:lang w:val="en-US"/>
          </w:rPr>
          <w:delText xml:space="preserve">means </w:delText>
        </w:r>
      </w:del>
      <w:r>
        <w:rPr>
          <w:lang w:val="en-US"/>
        </w:rPr>
        <w:t>appear</w:t>
      </w:r>
      <w:ins w:id="262" w:author="Sahira van de Wouw" w:date="2023-11-29T18:35:00Z">
        <w:r>
          <w:rPr>
            <w:lang w:val="en-US"/>
          </w:rPr>
          <w:t>s</w:t>
        </w:r>
      </w:ins>
      <w:r>
        <w:rPr>
          <w:lang w:val="en-US"/>
        </w:rPr>
        <w:t xml:space="preserve"> to vary in the vicinity of those of the participants from study to study. We will resolve this issue a</w:t>
      </w:r>
      <w:ins w:id="263" w:author="Sahira van de Wouw" w:date="2023-11-29T18:36:00Z">
        <w:r>
          <w:rPr>
            <w:lang w:val="en-US"/>
          </w:rPr>
          <w:t xml:space="preserve">s well as </w:t>
        </w:r>
      </w:ins>
      <w:del w:id="264" w:author="Sahira van de Wouw" w:date="2023-11-29T18:36:00Z">
        <w:r>
          <w:rPr>
            <w:lang w:val="en-US"/>
          </w:rPr>
          <w:delText xml:space="preserve">nd more precisely </w:delText>
        </w:r>
      </w:del>
      <w:r>
        <w:rPr>
          <w:lang w:val="en-US"/>
        </w:rPr>
        <w:t xml:space="preserve">measure bias </w:t>
      </w:r>
      <w:ins w:id="265" w:author="Sahira van de Wouw" w:date="2023-11-29T18:36:00Z">
        <w:r>
          <w:rPr>
            <w:lang w:val="en-US"/>
          </w:rPr>
          <w:t xml:space="preserve">more precisely </w:t>
        </w:r>
      </w:ins>
      <w:r>
        <w:rPr>
          <w:lang w:val="en-US"/>
        </w:rPr>
        <w:t>in Study 2 by implementing a full condition with some improved design elements and a statistically better-powered sample size.</w:t>
      </w:r>
    </w:p>
    <w:p w14:paraId="242D219D" w14:textId="77777777" w:rsidR="00CD408A" w:rsidRDefault="00CD408A">
      <w:pPr>
        <w:pStyle w:val="Body"/>
        <w:spacing w:after="288" w:line="480" w:lineRule="auto"/>
        <w:ind w:firstLine="720"/>
      </w:pPr>
    </w:p>
    <w:p w14:paraId="726F382F" w14:textId="77777777" w:rsidR="00CD408A" w:rsidRDefault="00000000">
      <w:pPr>
        <w:pStyle w:val="Body"/>
      </w:pPr>
      <w:r>
        <w:rPr>
          <w:rFonts w:ascii="Arial Unicode MS" w:hAnsi="Arial Unicode MS"/>
        </w:rPr>
        <w:br w:type="page"/>
      </w:r>
    </w:p>
    <w:p w14:paraId="2FCB4D19" w14:textId="77777777" w:rsidR="00CD408A" w:rsidRDefault="00000000">
      <w:pPr>
        <w:pStyle w:val="Body"/>
        <w:spacing w:after="288" w:line="480" w:lineRule="auto"/>
      </w:pPr>
      <w:r>
        <w:rPr>
          <w:noProof/>
        </w:rPr>
        <w:lastRenderedPageBreak/>
        <mc:AlternateContent>
          <mc:Choice Requires="wpg">
            <w:drawing>
              <wp:anchor distT="57150" distB="57150" distL="57150" distR="57150" simplePos="0" relativeHeight="251678720" behindDoc="0" locked="0" layoutInCell="1" allowOverlap="1" wp14:anchorId="4A5F1383" wp14:editId="3C7C5A56">
                <wp:simplePos x="0" y="0"/>
                <wp:positionH relativeFrom="column">
                  <wp:posOffset>0</wp:posOffset>
                </wp:positionH>
                <wp:positionV relativeFrom="line">
                  <wp:posOffset>0</wp:posOffset>
                </wp:positionV>
                <wp:extent cx="5938252" cy="7876909"/>
                <wp:effectExtent l="0" t="0" r="0" b="0"/>
                <wp:wrapSquare wrapText="bothSides" distT="57150" distB="57150" distL="57150" distR="57150"/>
                <wp:docPr id="1073741839" name="officeArt object" descr="Group 263"/>
                <wp:cNvGraphicFramePr/>
                <a:graphic xmlns:a="http://schemas.openxmlformats.org/drawingml/2006/main">
                  <a:graphicData uri="http://schemas.microsoft.com/office/word/2010/wordprocessingGroup">
                    <wpg:wgp>
                      <wpg:cNvGrpSpPr/>
                      <wpg:grpSpPr>
                        <a:xfrm>
                          <a:off x="0" y="0"/>
                          <a:ext cx="5938252" cy="7876909"/>
                          <a:chOff x="0" y="0"/>
                          <a:chExt cx="5938251" cy="7876908"/>
                        </a:xfrm>
                      </wpg:grpSpPr>
                      <wps:wsp>
                        <wps:cNvPr id="1073741837" name="Text Box 2"/>
                        <wps:cNvSpPr txBox="1"/>
                        <wps:spPr>
                          <a:xfrm>
                            <a:off x="206741" y="5692775"/>
                            <a:ext cx="5731511" cy="2184134"/>
                          </a:xfrm>
                          <a:prstGeom prst="rect">
                            <a:avLst/>
                          </a:prstGeom>
                          <a:solidFill>
                            <a:srgbClr val="FFFFFF"/>
                          </a:solidFill>
                          <a:ln w="9525" cap="flat">
                            <a:solidFill>
                              <a:srgbClr val="000000"/>
                            </a:solidFill>
                            <a:prstDash val="solid"/>
                            <a:miter lim="800000"/>
                          </a:ln>
                          <a:effectLst/>
                        </wps:spPr>
                        <wps:txbx>
                          <w:txbxContent>
                            <w:p w14:paraId="704451DB" w14:textId="77777777" w:rsidR="00CD408A" w:rsidRDefault="00000000">
                              <w:pPr>
                                <w:pStyle w:val="Body"/>
                              </w:pPr>
                              <w:r>
                                <w:rPr>
                                  <w:lang w:val="en-US"/>
                                </w:rP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in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73741838" name="Picture 262" descr="Picture 262"/>
                          <pic:cNvPicPr>
                            <a:picLocks noChangeAspect="1"/>
                          </pic:cNvPicPr>
                        </pic:nvPicPr>
                        <pic:blipFill>
                          <a:blip r:embed="rId20"/>
                          <a:srcRect t="5800" b="4006"/>
                          <a:stretch>
                            <a:fillRect/>
                          </a:stretch>
                        </pic:blipFill>
                        <pic:spPr>
                          <a:xfrm>
                            <a:off x="-1" y="0"/>
                            <a:ext cx="5731512" cy="5584190"/>
                          </a:xfrm>
                          <a:prstGeom prst="rect">
                            <a:avLst/>
                          </a:prstGeom>
                          <a:ln w="12700" cap="flat">
                            <a:noFill/>
                            <a:miter lim="400000"/>
                          </a:ln>
                          <a:effectLst/>
                        </pic:spPr>
                      </pic:pic>
                    </wpg:wgp>
                  </a:graphicData>
                </a:graphic>
              </wp:anchor>
            </w:drawing>
          </mc:Choice>
          <mc:Fallback>
            <w:pict>
              <v:group id="_x0000_s1038" style="visibility:visible;position:absolute;margin-left:-0.0pt;margin-top:0.0pt;width:467.6pt;height:620.2pt;z-index:251678720;mso-position-horizontal:absolute;mso-position-horizontal-relative:text;mso-position-vertical:absolute;mso-position-vertical-relative:line;mso-wrap-distance-left:4.5pt;mso-wrap-distance-top:4.5pt;mso-wrap-distance-right:4.5pt;mso-wrap-distance-bottom:4.5pt;" coordorigin="0,0" coordsize="5938251,7876908">
                <w10:wrap type="square" side="bothSides" anchorx="text"/>
                <v:shape id="_x0000_s1039" type="#_x0000_t202" style="position:absolute;left:206742;top:5692776;width:5731509;height:218413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Pr>
                            <w:i w:val="1"/>
                            <w:iCs w:val="1"/>
                            <w:rtl w:val="0"/>
                          </w:rPr>
                          <w:t>BF</w:t>
                        </w:r>
                        <w:r>
                          <w:rPr>
                            <w:i w:val="1"/>
                            <w:iCs w:val="1"/>
                            <w:vertAlign w:val="subscript"/>
                            <w:rtl w:val="0"/>
                          </w:rPr>
                          <w:t>01</w:t>
                        </w:r>
                        <w:r>
                          <w:rPr>
                            <w:rtl w:val="0"/>
                            <w:lang w:val="en-US"/>
                          </w:rPr>
                          <w:t xml:space="preserve"> &gt; 3 (moderate evidence for equal means) or in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r>
                          <w:rPr>
                            <w:rtl w:val="0"/>
                          </w:rPr>
                          <w:t xml:space="preserve">– </w:t>
                        </w:r>
                        <w:r>
                          <w:rPr>
                            <w:rtl w:val="0"/>
                            <w:lang w:val="en-US"/>
                          </w:rPr>
                          <w:t>subjective values.</w:t>
                        </w:r>
                      </w:p>
                    </w:txbxContent>
                  </v:textbox>
                </v:shape>
                <v:shape id="_x0000_s1040" type="#_x0000_t75" style="position:absolute;left:0;top:0;width:5731510;height:5584189;">
                  <v:imagedata r:id="rId21" o:title="image5.tif" croptop="5.8%" cropbottom="4.0%"/>
                </v:shape>
              </v:group>
            </w:pict>
          </mc:Fallback>
        </mc:AlternateContent>
      </w:r>
    </w:p>
    <w:p w14:paraId="080537B9" w14:textId="77777777" w:rsidR="00CD408A" w:rsidRDefault="00CD408A">
      <w:pPr>
        <w:pStyle w:val="Body"/>
        <w:spacing w:after="288" w:line="480" w:lineRule="auto"/>
      </w:pPr>
    </w:p>
    <w:p w14:paraId="4B375CBE" w14:textId="77777777" w:rsidR="00CD408A" w:rsidRDefault="00000000">
      <w:pPr>
        <w:pStyle w:val="Body"/>
        <w:spacing w:after="288" w:line="480" w:lineRule="auto"/>
        <w:ind w:firstLine="720"/>
      </w:pPr>
      <w:ins w:id="266" w:author="Sahira van de Wouw" w:date="2023-11-29T18:37:00Z">
        <w:r>
          <w:rPr>
            <w:lang w:val="en-US"/>
          </w:rPr>
          <w:lastRenderedPageBreak/>
          <w:t>To address our final hypothesis</w:t>
        </w:r>
      </w:ins>
      <w:del w:id="267" w:author="Sahira van de Wouw" w:date="2023-11-29T18:37:00Z">
        <w:r>
          <w:rPr>
            <w:lang w:val="en-US"/>
          </w:rPr>
          <w:delText>Last</w:delText>
        </w:r>
      </w:del>
      <w:r>
        <w:rPr>
          <w:lang w:val="en-US"/>
        </w:rPr>
        <w:t>, we evaluated computational theoretical models that could explain biases in individual participants. All the conditions produced similar results. Only CS models closely approximated participants</w:t>
      </w:r>
      <w:r>
        <w:rPr>
          <w:rtl/>
        </w:rPr>
        <w:t xml:space="preserve">’ </w:t>
      </w:r>
      <w:r>
        <w:rPr>
          <w:lang w:val="en-US"/>
        </w:rPr>
        <w:t>mean number of samples to decision (Figures 4 and 5, first row). These CS models closely approximated participants</w:t>
      </w:r>
      <w:r>
        <w:rPr>
          <w:rtl/>
        </w:rPr>
        <w:t xml:space="preserve">’ </w:t>
      </w:r>
      <w:r>
        <w:rPr>
          <w:lang w:val="en-US"/>
        </w:rPr>
        <w:t>mean rank of chosen price, with especially poor performance on the part of CO models (Figures S8 and S13, first row). Moreover, the CS OV and CS SV models were the only theoretical models to predict individual participants</w:t>
      </w:r>
      <w:r>
        <w:rPr>
          <w:rtl/>
        </w:rPr>
        <w:t xml:space="preserve">’ </w:t>
      </w:r>
      <w:r>
        <w:rPr>
          <w:lang w:val="en-US"/>
        </w:rPr>
        <w:t>number of samples nearly-perfectly, while the other models do not (Figures S9-S12, S14, S15). CS OV and CS SV models always best-fit participants</w:t>
      </w:r>
      <w:r>
        <w:rPr>
          <w:rtl/>
        </w:rPr>
        <w:t xml:space="preserve">’ </w:t>
      </w:r>
      <w:proofErr w:type="spellStart"/>
      <w:r>
        <w:rPr>
          <w:lang w:val="en-US"/>
        </w:rPr>
        <w:t>behaviour</w:t>
      </w:r>
      <w:proofErr w:type="spellEnd"/>
      <w:r>
        <w:rPr>
          <w:lang w:val="en-US"/>
        </w:rPr>
        <w:t xml:space="preserve"> (Figure 5, second and third rows), resulting in better BIC values than other models on average (BF</w:t>
      </w:r>
      <w:r>
        <w:rPr>
          <w:vertAlign w:val="subscript"/>
        </w:rPr>
        <w:t>10</w:t>
      </w:r>
      <w:r>
        <w:rPr>
          <w:lang w:val="en-US"/>
        </w:rPr>
        <w:t xml:space="preserve"> &gt; 3) and best-fitting many more participants than any other models. The results in Study 1 full were similar, though the analysis of the number of participants who were </w:t>
      </w:r>
      <w:proofErr w:type="gramStart"/>
      <w:r>
        <w:rPr>
          <w:lang w:val="en-US"/>
        </w:rPr>
        <w:t>best-fit</w:t>
      </w:r>
      <w:proofErr w:type="gramEnd"/>
      <w:r>
        <w:rPr>
          <w:lang w:val="en-US"/>
        </w:rPr>
        <w:t xml:space="preserve"> by each model (Figure 4, third row, right panel) showed somewhat more contribution of the CO heuristic than for the other Study 1 conditions. </w:t>
      </w:r>
    </w:p>
    <w:p w14:paraId="25EDC921" w14:textId="77777777" w:rsidR="00CD408A" w:rsidRDefault="00000000">
      <w:pPr>
        <w:pStyle w:val="Body"/>
        <w:spacing w:after="288" w:line="480" w:lineRule="auto"/>
      </w:pPr>
      <w:r>
        <w:rPr>
          <w:lang w:val="en-US"/>
        </w:rPr>
        <w:tab/>
        <w:t xml:space="preserve">In summary, our hypotheses about the effects of methods features were largely confirmed. Participants sampled roughly the same amount across conditions, regardless of methods features. The IO models were </w:t>
      </w:r>
      <w:del w:id="268" w:author="Sahira van de Wouw" w:date="2023-11-29T18:38:00Z">
        <w:r>
          <w:rPr>
            <w:lang w:val="en-US"/>
          </w:rPr>
          <w:delText xml:space="preserve">also </w:delText>
        </w:r>
      </w:del>
      <w:r>
        <w:rPr>
          <w:lang w:val="en-US"/>
        </w:rPr>
        <w:t xml:space="preserve">not sensitive to </w:t>
      </w:r>
      <w:del w:id="269" w:author="Sahira van de Wouw" w:date="2023-11-29T18:39:00Z">
        <w:r>
          <w:rPr>
            <w:lang w:val="en-US"/>
          </w:rPr>
          <w:delText>most</w:delText>
        </w:r>
      </w:del>
      <w:ins w:id="270" w:author="Sahira van de Wouw" w:date="2023-11-29T18:39:00Z">
        <w:r>
          <w:rPr>
            <w:lang w:val="en-US"/>
          </w:rPr>
          <w:t>most of the</w:t>
        </w:r>
      </w:ins>
      <w:r>
        <w:rPr>
          <w:lang w:val="en-US"/>
        </w:rPr>
        <w:t xml:space="preserve"> methods details</w:t>
      </w:r>
      <w:ins w:id="271" w:author="Sahira van de Wouw" w:date="2023-11-29T18:39:00Z">
        <w:r>
          <w:rPr>
            <w:lang w:val="en-US"/>
          </w:rPr>
          <w:t xml:space="preserve"> either</w:t>
        </w:r>
      </w:ins>
      <w:r>
        <w:rPr>
          <w:lang w:val="en-US"/>
        </w:rPr>
        <w:t>. Indeed, they are not even programmed with information about whether there are grey squares, etc.</w:t>
      </w:r>
      <w:del w:id="272" w:author="Sahira van de Wouw" w:date="2023-11-29T18:39:00Z">
        <w:r>
          <w:delText>)</w:delText>
        </w:r>
      </w:del>
      <w:r>
        <w:rPr>
          <w:lang w:val="en-US"/>
        </w:rPr>
        <w:t xml:space="preserve"> and so could not have shown such effects. However</w:t>
      </w:r>
      <w:ins w:id="273" w:author="Sahira van de Wouw" w:date="2023-11-29T18:39:00Z">
        <w:r>
          <w:rPr>
            <w:lang w:val="en-US"/>
          </w:rPr>
          <w:t>,</w:t>
        </w:r>
      </w:ins>
      <w:r>
        <w:rPr>
          <w:lang w:val="en-US"/>
        </w:rPr>
        <w:t xml:space="preserve"> the IO model is programmed with the payoff scheme and duly appears to sample more in conditions when only the top three ranking options are rewarded (in all conditions but the full condition), compared to when all choices are rewarded depending on the value of the chosen option (in the full condition), leading to more prominent undersampling bias in all conditions</w:t>
      </w:r>
      <w:del w:id="274" w:author="Sahira van de Wouw" w:date="2023-11-29T18:40:00Z">
        <w:r>
          <w:delText>,</w:delText>
        </w:r>
      </w:del>
      <w:r>
        <w:rPr>
          <w:lang w:val="en-US"/>
        </w:rPr>
        <w:t xml:space="preserve"> compared to the full condition. Participants</w:t>
      </w:r>
      <w:r>
        <w:rPr>
          <w:rtl/>
        </w:rPr>
        <w:t xml:space="preserve">’ </w:t>
      </w:r>
      <w:r>
        <w:rPr>
          <w:lang w:val="en-US"/>
        </w:rPr>
        <w:t>sampling biases seem best explained</w:t>
      </w:r>
      <w:ins w:id="275" w:author="Sahira van de Wouw" w:date="2023-11-29T18:40:00Z">
        <w:r>
          <w:rPr>
            <w:lang w:val="en-US"/>
          </w:rPr>
          <w:t xml:space="preserve"> by whether </w:t>
        </w:r>
      </w:ins>
      <w:del w:id="276" w:author="Sahira van de Wouw" w:date="2023-11-29T18:40:00Z">
        <w:r>
          <w:delText>, i</w:delText>
        </w:r>
        <w:r>
          <w:rPr>
            <w:lang w:val="en-US"/>
          </w:rPr>
          <w:delText xml:space="preserve">f </w:delText>
        </w:r>
      </w:del>
      <w:r>
        <w:rPr>
          <w:lang w:val="en-US"/>
        </w:rPr>
        <w:t>they feel there is an intrinsic cost / reward value associated with further sampling (i.e., the CS model). There w</w:t>
      </w:r>
      <w:ins w:id="277" w:author="Sahira van de Wouw" w:date="2023-11-29T18:40:00Z">
        <w:r>
          <w:rPr>
            <w:lang w:val="en-US"/>
          </w:rPr>
          <w:t>ere</w:t>
        </w:r>
      </w:ins>
      <w:del w:id="278" w:author="Sahira van de Wouw" w:date="2023-11-29T18:40:00Z">
        <w:r>
          <w:delText>as</w:delText>
        </w:r>
      </w:del>
      <w:r>
        <w:rPr>
          <w:lang w:val="en-US"/>
        </w:rPr>
        <w:t xml:space="preserve"> relatively </w:t>
      </w:r>
      <w:del w:id="279" w:author="Sahira van de Wouw" w:date="2023-11-29T18:40:00Z">
        <w:r>
          <w:rPr>
            <w:lang w:val="en-US"/>
          </w:rPr>
          <w:delText>little</w:delText>
        </w:r>
      </w:del>
      <w:ins w:id="280" w:author="Sahira van de Wouw" w:date="2023-11-29T18:40:00Z">
        <w:r>
          <w:rPr>
            <w:lang w:val="en-US"/>
          </w:rPr>
          <w:t>few</w:t>
        </w:r>
      </w:ins>
      <w:r>
        <w:rPr>
          <w:lang w:val="en-US"/>
        </w:rPr>
        <w:t xml:space="preserve"> consistent differences between the </w:t>
      </w:r>
      <w:proofErr w:type="spellStart"/>
      <w:r>
        <w:rPr>
          <w:lang w:val="en-US"/>
        </w:rPr>
        <w:t>behaviour</w:t>
      </w:r>
      <w:proofErr w:type="spellEnd"/>
      <w:r>
        <w:rPr>
          <w:lang w:val="en-US"/>
        </w:rPr>
        <w:t xml:space="preserve"> of the SV and OV versions of either the IO or theoretical models.</w:t>
      </w:r>
    </w:p>
    <w:p w14:paraId="2E49C43E" w14:textId="77777777" w:rsidR="00CD408A" w:rsidRDefault="00000000">
      <w:pPr>
        <w:pStyle w:val="Body"/>
        <w:spacing w:after="288" w:line="480" w:lineRule="auto"/>
      </w:pPr>
      <w:r>
        <w:rPr>
          <w:lang w:val="en-US"/>
        </w:rPr>
        <w:t>Study 2</w:t>
      </w:r>
    </w:p>
    <w:p w14:paraId="5EFA3C6A" w14:textId="77777777" w:rsidR="00CD408A" w:rsidRDefault="00000000">
      <w:pPr>
        <w:pStyle w:val="Body"/>
        <w:spacing w:after="288" w:line="480" w:lineRule="auto"/>
      </w:pPr>
      <w:r>
        <w:rPr>
          <w:lang w:val="en-US"/>
        </w:rPr>
        <w:lastRenderedPageBreak/>
        <w:tab/>
        <w:t xml:space="preserve">The Pilot full study and the Study 1 full condition showed that an optimal stopping task in which all choices are rewarded according to their value leads to reduced IO sampling, compared to a variety of different conditions in </w:t>
      </w:r>
      <w:del w:id="281" w:author="Sahira van de Wouw" w:date="2023-11-29T18:41:00Z">
        <w:r>
          <w:rPr>
            <w:lang w:val="en-US"/>
          </w:rPr>
          <w:delText xml:space="preserve">all of </w:delText>
        </w:r>
      </w:del>
      <w:r>
        <w:rPr>
          <w:lang w:val="en-US"/>
        </w:rPr>
        <w:t xml:space="preserve">which only the top three ranking choices were rewarded.  Consequently, the mean number of samples of the IO SV and IO OV models were more </w:t>
      </w:r>
      <w:proofErr w:type="gramStart"/>
      <w:r>
        <w:rPr>
          <w:lang w:val="en-US"/>
        </w:rPr>
        <w:t>similar to</w:t>
      </w:r>
      <w:proofErr w:type="gramEnd"/>
      <w:r>
        <w:rPr>
          <w:lang w:val="en-US"/>
        </w:rPr>
        <w:t xml:space="preserve"> participants</w:t>
      </w:r>
      <w:r>
        <w:rPr>
          <w:rtl/>
        </w:rPr>
        <w:t xml:space="preserve">’ </w:t>
      </w:r>
      <w:r>
        <w:rPr>
          <w:lang w:val="en-US"/>
        </w:rPr>
        <w:t xml:space="preserve">sampling rates in Pilot full and Study 1 full (Figures 3 and 5), making a direct assessment of bias in this condition difficult to determine with high precision. </w:t>
      </w:r>
      <w:ins w:id="282" w:author="Sahira van de Wouw" w:date="2023-11-29T18:42:00Z">
        <w:r>
          <w:rPr>
            <w:lang w:val="en-US"/>
          </w:rPr>
          <w:t xml:space="preserve">Our second </w:t>
        </w:r>
      </w:ins>
      <w:del w:id="283" w:author="Sahira van de Wouw" w:date="2023-11-29T18:42:00Z">
        <w:r>
          <w:rPr>
            <w:lang w:val="en-US"/>
          </w:rPr>
          <w:delText xml:space="preserve">The current </w:delText>
        </w:r>
      </w:del>
      <w:r>
        <w:rPr>
          <w:lang w:val="en-US"/>
        </w:rPr>
        <w:t xml:space="preserve">study aimed to obtain a higher quality estimate of participant sampling bias in the full condition by overcoming </w:t>
      </w:r>
      <w:proofErr w:type="gramStart"/>
      <w:r>
        <w:rPr>
          <w:lang w:val="en-US"/>
        </w:rPr>
        <w:t>a number of</w:t>
      </w:r>
      <w:proofErr w:type="gramEnd"/>
      <w:r>
        <w:rPr>
          <w:lang w:val="en-US"/>
        </w:rPr>
        <w:t xml:space="preserve"> limitations of previous full condition designs. We increased the target sample size from approximately 50 (in Pilot full and Study 1 full) to 151 in Study 2 full. </w:t>
      </w:r>
      <w:del w:id="284" w:author="Sahira van de Wouw" w:date="2023-11-29T18:43:00Z">
        <w:r>
          <w:rPr>
            <w:lang w:val="en-US"/>
          </w:rPr>
          <w:delText>Also</w:delText>
        </w:r>
      </w:del>
      <w:ins w:id="285" w:author="Sahira van de Wouw" w:date="2023-11-29T18:43:00Z">
        <w:r>
          <w:rPr>
            <w:lang w:val="en-US"/>
          </w:rPr>
          <w:t>Additionally</w:t>
        </w:r>
      </w:ins>
      <w:r>
        <w:rPr>
          <w:lang w:val="en-US"/>
        </w:rPr>
        <w:t xml:space="preserve">, we generated a new set of sequence option values for every participant, whereas in Pilot full and Study 1 full, all participants engaged with sequences that were fixed in advance. </w:t>
      </w:r>
    </w:p>
    <w:p w14:paraId="40EC89B2" w14:textId="77777777" w:rsidR="00CD408A" w:rsidRDefault="00000000">
      <w:pPr>
        <w:pStyle w:val="Body"/>
        <w:spacing w:after="288" w:line="480" w:lineRule="auto"/>
      </w:pPr>
      <w:r>
        <w:rPr>
          <w:lang w:val="en-US"/>
        </w:rPr>
        <w:t>Study 2 Methods</w:t>
      </w:r>
    </w:p>
    <w:p w14:paraId="4D6B4DAD" w14:textId="77777777" w:rsidR="00CD408A" w:rsidRDefault="00000000">
      <w:pPr>
        <w:pStyle w:val="Body"/>
        <w:spacing w:after="288" w:line="480" w:lineRule="auto"/>
      </w:pPr>
      <w:r>
        <w:rPr>
          <w:lang w:val="fr-FR"/>
        </w:rPr>
        <w:t>Participants</w:t>
      </w:r>
    </w:p>
    <w:p w14:paraId="288FC1C9" w14:textId="77777777" w:rsidR="00CD408A" w:rsidRDefault="00000000">
      <w:pPr>
        <w:pStyle w:val="Body"/>
        <w:spacing w:after="288" w:line="480" w:lineRule="auto"/>
        <w:ind w:firstLine="720"/>
      </w:pPr>
      <w:r>
        <w:rPr>
          <w:lang w:val="en-US"/>
        </w:rPr>
        <w:t xml:space="preserve">One hundred </w:t>
      </w:r>
      <w:proofErr w:type="gramStart"/>
      <w:r>
        <w:rPr>
          <w:lang w:val="en-US"/>
        </w:rPr>
        <w:t>fifty one</w:t>
      </w:r>
      <w:proofErr w:type="gramEnd"/>
      <w:r>
        <w:rPr>
          <w:lang w:val="en-US"/>
        </w:rPr>
        <w:t xml:space="preserve"> participants based in the UK enrolled, using the </w:t>
      </w:r>
      <w:del w:id="286" w:author="Sahira van de Wouw" w:date="2023-11-29T18:43:00Z">
        <w:r>
          <w:rPr>
            <w:lang w:val="en-US"/>
          </w:rPr>
          <w:delText xml:space="preserve">Prolific </w:delText>
        </w:r>
      </w:del>
      <w:r>
        <w:rPr>
          <w:lang w:val="en-US"/>
        </w:rPr>
        <w:t xml:space="preserve">participant recruitment platform Prolific. </w:t>
      </w:r>
    </w:p>
    <w:p w14:paraId="2E0A10FD" w14:textId="77777777" w:rsidR="00CD408A" w:rsidRDefault="00000000">
      <w:pPr>
        <w:pStyle w:val="Body"/>
        <w:spacing w:after="288" w:line="480" w:lineRule="auto"/>
      </w:pPr>
      <w:r>
        <w:rPr>
          <w:lang w:val="it-IT"/>
        </w:rPr>
        <w:t>Procedures.</w:t>
      </w:r>
    </w:p>
    <w:p w14:paraId="533A9300" w14:textId="77777777" w:rsidR="00CD408A" w:rsidRDefault="00000000">
      <w:pPr>
        <w:pStyle w:val="Body"/>
        <w:spacing w:after="288" w:line="480" w:lineRule="auto"/>
      </w:pPr>
      <w:r>
        <w:rPr>
          <w:lang w:val="en-US"/>
        </w:rPr>
        <w:tab/>
        <w:t xml:space="preserve">The study was developed in </w:t>
      </w:r>
      <w:proofErr w:type="spellStart"/>
      <w:r>
        <w:rPr>
          <w:lang w:val="en-US"/>
        </w:rPr>
        <w:t>Javascript</w:t>
      </w:r>
      <w:proofErr w:type="spellEnd"/>
      <w:r>
        <w:rPr>
          <w:lang w:val="en-US"/>
        </w:rPr>
        <w:t xml:space="preserve"> </w:t>
      </w:r>
      <w:proofErr w:type="spellStart"/>
      <w:r>
        <w:rPr>
          <w:lang w:val="en-US"/>
        </w:rPr>
        <w:t>jsPsych</w:t>
      </w:r>
      <w:proofErr w:type="spellEnd"/>
      <w:r>
        <w:rPr>
          <w:lang w:val="en-US"/>
        </w:rPr>
        <w:t xml:space="preserve"> 7.3.1 (de Leeuw et al., 2023), which was used to reproduce most of the methods of Pilot full and Study 1 full. In Phase 1, two lists of the 90 prices were concatenated and then its elements </w:t>
      </w:r>
      <w:proofErr w:type="spellStart"/>
      <w:r>
        <w:rPr>
          <w:lang w:val="en-US"/>
        </w:rPr>
        <w:t>randomised</w:t>
      </w:r>
      <w:proofErr w:type="spellEnd"/>
      <w:r>
        <w:rPr>
          <w:lang w:val="en-US"/>
        </w:rPr>
        <w:t xml:space="preserve"> and presented to participants sequentially above a 1 to 100 scale, in which they indicated the </w:t>
      </w:r>
      <w:r>
        <w:rPr>
          <w:rtl/>
          <w:lang w:val="ar-SA"/>
        </w:rPr>
        <w:t>“</w:t>
      </w:r>
      <w:r>
        <w:rPr>
          <w:lang w:val="en-US"/>
        </w:rPr>
        <w:t>attractiveness</w:t>
      </w:r>
      <w:r>
        <w:t xml:space="preserve">” </w:t>
      </w:r>
      <w:r>
        <w:rPr>
          <w:lang w:val="en-US"/>
        </w:rPr>
        <w:t xml:space="preserve">of each </w:t>
      </w:r>
      <w:commentRangeStart w:id="287"/>
      <w:r>
        <w:rPr>
          <w:lang w:val="en-US"/>
        </w:rPr>
        <w:t>price</w:t>
      </w:r>
      <w:commentRangeEnd w:id="287"/>
      <w:r>
        <w:commentReference w:id="287"/>
      </w:r>
      <w:r>
        <w:rPr>
          <w:lang w:val="en-US"/>
        </w:rPr>
        <w:t xml:space="preserve"> via mouse click. The mean (over participants) Pearson</w:t>
      </w:r>
      <w:r>
        <w:rPr>
          <w:rtl/>
        </w:rPr>
        <w:t>’</w:t>
      </w:r>
      <w:r>
        <w:rPr>
          <w:lang w:val="en-US"/>
        </w:rPr>
        <w:t xml:space="preserve">s correlation coefficient between the two ratings for each price was .85. </w:t>
      </w:r>
      <w:del w:id="288" w:author="Sahira van de Wouw" w:date="2023-11-29T18:44:00Z">
        <w:r>
          <w:rPr>
            <w:lang w:val="en-US"/>
          </w:rPr>
          <w:delText>Then</w:delText>
        </w:r>
      </w:del>
      <w:ins w:id="289" w:author="Sahira van de Wouw" w:date="2023-11-29T18:44:00Z">
        <w:r>
          <w:rPr>
            <w:lang w:val="en-US"/>
          </w:rPr>
          <w:t>Next,</w:t>
        </w:r>
      </w:ins>
      <w:r>
        <w:rPr>
          <w:lang w:val="en-US"/>
        </w:rPr>
        <w:t xml:space="preserve"> participants performed an optimal stopping task with six sequences of 12 price option values, randomly sampled without replacement from the 90 phone contract prices. The study </w:t>
      </w:r>
      <w:r>
        <w:rPr>
          <w:lang w:val="en-US"/>
        </w:rPr>
        <w:lastRenderedPageBreak/>
        <w:t>implemented self-paced screen timing. There were no grey squares. Instead, upon choice, the paradigm proceeded directly to the feedback screen, which was as described above for Pilot full and Study 1 full. Participants were instructed to choose the best possible price.</w:t>
      </w:r>
    </w:p>
    <w:p w14:paraId="1B672BB8" w14:textId="77777777" w:rsidR="00CD408A" w:rsidRDefault="00000000">
      <w:pPr>
        <w:pStyle w:val="Body"/>
        <w:spacing w:after="288" w:line="480" w:lineRule="auto"/>
      </w:pPr>
      <w:r>
        <w:rPr>
          <w:lang w:val="en-US"/>
        </w:rPr>
        <w:t>Study 2 Results and Discussion</w:t>
      </w:r>
    </w:p>
    <w:p w14:paraId="6004FC52" w14:textId="77777777" w:rsidR="00CD408A" w:rsidRDefault="00000000">
      <w:pPr>
        <w:pStyle w:val="Body"/>
        <w:spacing w:after="288" w:line="480" w:lineRule="auto"/>
        <w:ind w:firstLine="720"/>
      </w:pPr>
      <w:r>
        <w:rPr>
          <w:lang w:val="en-US"/>
        </w:rPr>
        <w:t>Participants appeared to sample about as many prices in Study 2 as in the previous studies reported herein (Figures 1 and 6). From Figure 6, which shows Bayesian pairwise test results comparing participants</w:t>
      </w:r>
      <w:r>
        <w:rPr>
          <w:rtl/>
        </w:rPr>
        <w:t xml:space="preserve">’ </w:t>
      </w:r>
      <w:r>
        <w:rPr>
          <w:lang w:val="en-US"/>
        </w:rPr>
        <w:t xml:space="preserve">sampling </w:t>
      </w:r>
      <w:del w:id="290" w:author="Sahira van de Wouw" w:date="2023-11-29T18:46:00Z">
        <w:r>
          <w:rPr>
            <w:lang w:val="en-US"/>
          </w:rPr>
          <w:delText>that</w:delText>
        </w:r>
      </w:del>
      <w:ins w:id="291" w:author="Sahira van de Wouw" w:date="2023-11-29T18:46:00Z">
        <w:r>
          <w:rPr>
            <w:lang w:val="en-US"/>
          </w:rPr>
          <w:t>to</w:t>
        </w:r>
      </w:ins>
      <w:r>
        <w:rPr>
          <w:lang w:val="en-US"/>
        </w:rPr>
        <w:t xml:space="preserve"> that of the two ideal observers (threshold BF</w:t>
      </w:r>
      <w:r>
        <w:rPr>
          <w:vertAlign w:val="subscript"/>
        </w:rPr>
        <w:t>01</w:t>
      </w:r>
      <w:r>
        <w:rPr>
          <w:lang w:val="en-US"/>
        </w:rPr>
        <w:t xml:space="preserve"> &gt; 3, moderate evidence for null model), </w:t>
      </w:r>
      <w:proofErr w:type="gramStart"/>
      <w:r>
        <w:rPr>
          <w:lang w:val="en-US"/>
        </w:rPr>
        <w:t>it can be seen that participants</w:t>
      </w:r>
      <w:proofErr w:type="gramEnd"/>
      <w:r>
        <w:rPr>
          <w:lang w:val="en-US"/>
        </w:rPr>
        <w:t xml:space="preserve"> sample statistically equivalently to IO OV (Cohen</w:t>
      </w:r>
      <w:r>
        <w:rPr>
          <w:rtl/>
        </w:rPr>
        <w:t>’</w:t>
      </w:r>
      <w:r>
        <w:t xml:space="preserve">s </w:t>
      </w:r>
      <w:r>
        <w:rPr>
          <w:i/>
          <w:iCs/>
        </w:rPr>
        <w:t>d</w:t>
      </w:r>
      <w:r>
        <w:rPr>
          <w:lang w:val="en-US"/>
        </w:rPr>
        <w:t xml:space="preserve"> = .05) and undersample compared to IO SV (Cohen</w:t>
      </w:r>
      <w:r>
        <w:rPr>
          <w:rtl/>
        </w:rPr>
        <w:t>’</w:t>
      </w:r>
      <w:r>
        <w:t xml:space="preserve">s </w:t>
      </w:r>
      <w:r>
        <w:rPr>
          <w:i/>
          <w:iCs/>
        </w:rPr>
        <w:t>d</w:t>
      </w:r>
      <w:r>
        <w:rPr>
          <w:lang w:val="en-US"/>
        </w:rPr>
        <w:t xml:space="preserve"> = -0.32).  These are somewhat different results from those observed in Pilot full and Study 1 full, which used a more limited set of sequences and a third of the </w:t>
      </w:r>
      <w:del w:id="292" w:author="Sahira van de Wouw" w:date="2023-11-29T18:47:00Z">
        <w:r>
          <w:rPr>
            <w:lang w:val="fr-FR"/>
          </w:rPr>
          <w:delText>participants</w:delText>
        </w:r>
      </w:del>
      <w:ins w:id="293" w:author="Sahira van de Wouw" w:date="2023-11-29T18:47:00Z">
        <w:r>
          <w:rPr>
            <w:lang w:val="en-US"/>
          </w:rPr>
          <w:t>sample size</w:t>
        </w:r>
      </w:ins>
      <w:r>
        <w:rPr>
          <w:lang w:val="en-US"/>
        </w:rPr>
        <w:t xml:space="preserve">. It is also noteworthy that Study 2 found no evidence for </w:t>
      </w:r>
      <w:r>
        <w:rPr>
          <w:i/>
          <w:iCs/>
          <w:lang w:val="en-US"/>
        </w:rPr>
        <w:t>over</w:t>
      </w:r>
      <w:r>
        <w:rPr>
          <w:lang w:val="en-US"/>
        </w:rPr>
        <w:t xml:space="preserve">sampling, either when comparing to IO SV or IO OV. This suggests that economic-based tasks cannot (reliably) produce oversampling even when copying the same methods and ideal observer model as used in picture-based tasks, which do show oversampling (Furl et al., 2019; van de Wouw et al., 2022). We conclude that oversampling in those studies must not arise specifically from any of the methods details we consider here but rather from the content domain of these studies, which used pictures instead of prices (e.g., attractive faces, foods, holiday destinations). </w:t>
      </w:r>
    </w:p>
    <w:p w14:paraId="3A50C4C2" w14:textId="77777777" w:rsidR="00CD408A" w:rsidRDefault="00000000">
      <w:pPr>
        <w:pStyle w:val="Body"/>
        <w:spacing w:after="288" w:line="480" w:lineRule="auto"/>
      </w:pPr>
      <w:r>
        <w:tab/>
      </w:r>
    </w:p>
    <w:p w14:paraId="479920B1" w14:textId="77777777" w:rsidR="00CD408A" w:rsidRDefault="00000000">
      <w:pPr>
        <w:pStyle w:val="Body"/>
        <w:spacing w:after="288" w:line="480" w:lineRule="auto"/>
      </w:pPr>
      <w:r>
        <w:tab/>
      </w:r>
    </w:p>
    <w:p w14:paraId="5887F473" w14:textId="77777777" w:rsidR="00CD408A" w:rsidRDefault="00000000">
      <w:pPr>
        <w:pStyle w:val="Body"/>
        <w:spacing w:after="288" w:line="480" w:lineRule="auto"/>
      </w:pPr>
      <w:r>
        <w:tab/>
      </w:r>
    </w:p>
    <w:p w14:paraId="72B9CAEC" w14:textId="77777777" w:rsidR="00CD408A" w:rsidRDefault="00CD408A">
      <w:pPr>
        <w:pStyle w:val="Body"/>
        <w:spacing w:after="288" w:line="480" w:lineRule="auto"/>
      </w:pPr>
    </w:p>
    <w:p w14:paraId="5CAAB632" w14:textId="77777777" w:rsidR="00CD408A" w:rsidRDefault="00000000">
      <w:pPr>
        <w:pStyle w:val="Body"/>
      </w:pPr>
      <w:r>
        <w:rPr>
          <w:noProof/>
        </w:rPr>
        <w:lastRenderedPageBreak/>
        <mc:AlternateContent>
          <mc:Choice Requires="wpg">
            <w:drawing>
              <wp:anchor distT="57150" distB="57150" distL="57150" distR="57150" simplePos="0" relativeHeight="251684864" behindDoc="0" locked="0" layoutInCell="1" allowOverlap="1" wp14:anchorId="09A2759B" wp14:editId="38865F0D">
                <wp:simplePos x="0" y="0"/>
                <wp:positionH relativeFrom="column">
                  <wp:posOffset>0</wp:posOffset>
                </wp:positionH>
                <wp:positionV relativeFrom="line">
                  <wp:posOffset>497840</wp:posOffset>
                </wp:positionV>
                <wp:extent cx="5731510" cy="8119644"/>
                <wp:effectExtent l="0" t="0" r="0" b="0"/>
                <wp:wrapSquare wrapText="bothSides" distT="57150" distB="57150" distL="57150" distR="57150"/>
                <wp:docPr id="1073741842" name="officeArt object" descr="Group 283"/>
                <wp:cNvGraphicFramePr/>
                <a:graphic xmlns:a="http://schemas.openxmlformats.org/drawingml/2006/main">
                  <a:graphicData uri="http://schemas.microsoft.com/office/word/2010/wordprocessingGroup">
                    <wpg:wgp>
                      <wpg:cNvGrpSpPr/>
                      <wpg:grpSpPr>
                        <a:xfrm>
                          <a:off x="0" y="0"/>
                          <a:ext cx="5731510" cy="8119644"/>
                          <a:chOff x="0" y="0"/>
                          <a:chExt cx="5731509" cy="8119643"/>
                        </a:xfrm>
                      </wpg:grpSpPr>
                      <pic:pic xmlns:pic="http://schemas.openxmlformats.org/drawingml/2006/picture">
                        <pic:nvPicPr>
                          <pic:cNvPr id="1073741840" name="Picture 282" descr="Picture 282"/>
                          <pic:cNvPicPr>
                            <a:picLocks noChangeAspect="1"/>
                          </pic:cNvPicPr>
                        </pic:nvPicPr>
                        <pic:blipFill>
                          <a:blip r:embed="rId22"/>
                          <a:srcRect t="6803" b="3888"/>
                          <a:stretch>
                            <a:fillRect/>
                          </a:stretch>
                        </pic:blipFill>
                        <pic:spPr>
                          <a:xfrm>
                            <a:off x="883920" y="0"/>
                            <a:ext cx="3970021" cy="6079490"/>
                          </a:xfrm>
                          <a:prstGeom prst="rect">
                            <a:avLst/>
                          </a:prstGeom>
                          <a:ln w="12700" cap="flat">
                            <a:noFill/>
                            <a:miter lim="400000"/>
                          </a:ln>
                          <a:effectLst/>
                        </pic:spPr>
                      </pic:pic>
                      <wps:wsp>
                        <wps:cNvPr id="1073741841" name="Text Box 2"/>
                        <wps:cNvSpPr txBox="1"/>
                        <wps:spPr>
                          <a:xfrm>
                            <a:off x="0" y="6111239"/>
                            <a:ext cx="5731510" cy="2008405"/>
                          </a:xfrm>
                          <a:prstGeom prst="rect">
                            <a:avLst/>
                          </a:prstGeom>
                          <a:solidFill>
                            <a:srgbClr val="FFFFFF"/>
                          </a:solidFill>
                          <a:ln w="9525" cap="flat">
                            <a:solidFill>
                              <a:srgbClr val="000000"/>
                            </a:solidFill>
                            <a:prstDash val="solid"/>
                            <a:miter lim="800000"/>
                          </a:ln>
                          <a:effectLst/>
                        </wps:spPr>
                        <wps:txbx>
                          <w:txbxContent>
                            <w:p w14:paraId="3FCC2AD2" w14:textId="77777777" w:rsidR="00CD408A" w:rsidRDefault="00000000">
                              <w:pPr>
                                <w:pStyle w:val="Body"/>
                              </w:pPr>
                              <w:r>
                                <w:rPr>
                                  <w:lang w:val="en-US"/>
                                </w:rPr>
                                <w:t xml:space="preserve">Figure 6. Model comparison for Study 2 full. First and second rows show individual participants as points and bars show their mean values. In the first row, human and IO samples are indicated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r>
                                <w:t xml:space="preserve">– </w:t>
                              </w:r>
                              <w:r>
                                <w:rPr>
                                  <w:lang w:val="en-US"/>
                                </w:rPr>
                                <w:t>subjective values.</w:t>
                              </w:r>
                            </w:p>
                          </w:txbxContent>
                        </wps:txbx>
                        <wps:bodyPr wrap="square" lIns="45719" tIns="45719" rIns="45719" bIns="45719" numCol="1" anchor="t">
                          <a:noAutofit/>
                        </wps:bodyPr>
                      </wps:wsp>
                    </wpg:wgp>
                  </a:graphicData>
                </a:graphic>
              </wp:anchor>
            </w:drawing>
          </mc:Choice>
          <mc:Fallback>
            <w:pict>
              <v:group id="_x0000_s1041" style="visibility:visible;position:absolute;margin-left:-0.0pt;margin-top:39.2pt;width:451.3pt;height:639.3pt;z-index:251684864;mso-position-horizontal:absolute;mso-position-horizontal-relative:text;mso-position-vertical:absolute;mso-position-vertical-relative:line;mso-wrap-distance-left:4.5pt;mso-wrap-distance-top:4.5pt;mso-wrap-distance-right:4.5pt;mso-wrap-distance-bottom:4.5pt;" coordorigin="0,0" coordsize="5731509,8119643">
                <w10:wrap type="square" side="bothSides" anchorx="text"/>
                <v:shape id="_x0000_s1042" type="#_x0000_t75" style="position:absolute;left:883920;top:0;width:3970020;height:6079490;">
                  <v:imagedata r:id="rId23" o:title="image6.tif" croptop="6.8%" cropbottom="3.9%"/>
                </v:shape>
                <v:shape id="_x0000_s1043" type="#_x0000_t202" style="position:absolute;left:0;top:6111240;width:5731509;height:200840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6. Model comparison for Study 2 full. First and second rows show individual participants as points and bars show their mean values. In the first row, human and IO samples are indicated by thin black horizontal lines when </w:t>
                        </w:r>
                        <w:r>
                          <w:rPr>
                            <w:i w:val="1"/>
                            <w:iCs w:val="1"/>
                            <w:rtl w:val="0"/>
                          </w:rPr>
                          <w:t>BF</w:t>
                        </w:r>
                        <w:r>
                          <w:rPr>
                            <w:i w:val="1"/>
                            <w:iCs w:val="1"/>
                            <w:vertAlign w:val="subscript"/>
                            <w:rtl w:val="0"/>
                          </w:rPr>
                          <w:t>01</w:t>
                        </w:r>
                        <w:r>
                          <w:rPr>
                            <w:rtl w:val="0"/>
                            <w:lang w:val="en-US"/>
                          </w:rPr>
                          <w:t xml:space="preserve"> &gt; 3 (moderate evidence for equal means) or thick grey lines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val="1"/>
                            <w:iCs w:val="1"/>
                            <w:rtl w:val="0"/>
                          </w:rPr>
                          <w:t>BF</w:t>
                        </w:r>
                        <w:r>
                          <w:rPr>
                            <w:i w:val="1"/>
                            <w:iCs w:val="1"/>
                            <w:vertAlign w:val="subscript"/>
                            <w:rtl w:val="0"/>
                          </w:rPr>
                          <w:t>01</w:t>
                        </w:r>
                        <w:r>
                          <w:rPr>
                            <w:rtl w:val="0"/>
                            <w:lang w:val="en-US"/>
                          </w:rPr>
                          <w:t xml:space="preserve"> &gt; 3. When </w:t>
                        </w:r>
                        <w:r>
                          <w:rPr>
                            <w:i w:val="1"/>
                            <w:iCs w:val="1"/>
                            <w:rtl w:val="0"/>
                          </w:rPr>
                          <w:t>BF</w:t>
                        </w:r>
                        <w:r>
                          <w:rPr>
                            <w:i w:val="1"/>
                            <w:iCs w:val="1"/>
                            <w:vertAlign w:val="subscript"/>
                            <w:rtl w:val="0"/>
                          </w:rPr>
                          <w:t>10</w:t>
                        </w:r>
                        <w:r>
                          <w:rPr>
                            <w:rtl w:val="0"/>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r>
                          <w:rPr>
                            <w:rtl w:val="0"/>
                          </w:rPr>
                          <w:t xml:space="preserve">– </w:t>
                        </w:r>
                        <w:r>
                          <w:rPr>
                            <w:rtl w:val="0"/>
                            <w:lang w:val="en-US"/>
                          </w:rPr>
                          <w:t>subjective values.</w:t>
                        </w:r>
                      </w:p>
                    </w:txbxContent>
                  </v:textbox>
                </v:shape>
              </v:group>
            </w:pict>
          </mc:Fallback>
        </mc:AlternateContent>
      </w:r>
      <w:r>
        <w:rPr>
          <w:rFonts w:ascii="Arial Unicode MS" w:hAnsi="Arial Unicode MS"/>
        </w:rPr>
        <w:br w:type="page"/>
      </w:r>
    </w:p>
    <w:p w14:paraId="169383DF" w14:textId="77777777" w:rsidR="00CD408A" w:rsidRDefault="00000000">
      <w:pPr>
        <w:pStyle w:val="Body"/>
        <w:spacing w:after="288" w:line="480" w:lineRule="auto"/>
        <w:ind w:firstLine="720"/>
      </w:pPr>
      <w:r>
        <w:rPr>
          <w:lang w:val="en-US"/>
        </w:rPr>
        <w:lastRenderedPageBreak/>
        <w:t xml:space="preserve">Even if our results do not explain oversampling on these picture-based tasks, our model fitting results do provide a theoretical explanation for the variability in participant bias that we observe within the economic / price domain. Study 2 confirms the results we found throughout our studies reported herein, with the best evidence </w:t>
      </w:r>
      <w:proofErr w:type="spellStart"/>
      <w:r>
        <w:rPr>
          <w:lang w:val="en-US"/>
        </w:rPr>
        <w:t>favouring</w:t>
      </w:r>
      <w:proofErr w:type="spellEnd"/>
      <w:r>
        <w:rPr>
          <w:lang w:val="en-US"/>
        </w:rPr>
        <w:t xml:space="preserve"> CS as the best model for the average participant. The SV and OV CS models both: </w:t>
      </w:r>
      <w:del w:id="294" w:author="Sahira van de Wouw" w:date="2023-11-29T18:49:00Z">
        <w:r>
          <w:delText>(</w:delText>
        </w:r>
      </w:del>
      <w:r>
        <w:rPr>
          <w:lang w:val="en-US"/>
        </w:rPr>
        <w:t>1) reasonably reproduced participants</w:t>
      </w:r>
      <w:r>
        <w:rPr>
          <w:rtl/>
        </w:rPr>
        <w:t xml:space="preserve">’ </w:t>
      </w:r>
      <w:r>
        <w:rPr>
          <w:lang w:val="en-US"/>
        </w:rPr>
        <w:t xml:space="preserve">mean number of samples to decision (Figure 6, first row) and ranks (Figure S6); </w:t>
      </w:r>
      <w:del w:id="295" w:author="Sahira van de Wouw" w:date="2023-11-29T18:49:00Z">
        <w:r>
          <w:delText>(</w:delText>
        </w:r>
      </w:del>
      <w:r>
        <w:rPr>
          <w:lang w:val="en-US"/>
        </w:rPr>
        <w:t xml:space="preserve">2) simulated sampling </w:t>
      </w:r>
      <w:proofErr w:type="spellStart"/>
      <w:r>
        <w:rPr>
          <w:lang w:val="en-US"/>
        </w:rPr>
        <w:t>behaviour</w:t>
      </w:r>
      <w:proofErr w:type="spellEnd"/>
      <w:r>
        <w:rPr>
          <w:lang w:val="en-US"/>
        </w:rPr>
        <w:t xml:space="preserve"> that was more highly correlated with individual participants</w:t>
      </w:r>
      <w:r>
        <w:rPr>
          <w:rtl/>
        </w:rPr>
        <w:t xml:space="preserve">’ </w:t>
      </w:r>
      <w:r>
        <w:rPr>
          <w:lang w:val="en-US"/>
        </w:rPr>
        <w:t xml:space="preserve">number of samples than any other model (Figure S17); </w:t>
      </w:r>
      <w:del w:id="296" w:author="Sahira van de Wouw" w:date="2023-11-29T18:49:00Z">
        <w:r>
          <w:delText>(</w:delText>
        </w:r>
      </w:del>
      <w:r>
        <w:rPr>
          <w:lang w:val="en-US"/>
        </w:rPr>
        <w:t xml:space="preserve">3) showed statistically better BIC values than every other model (Figure 6, second row); and </w:t>
      </w:r>
      <w:del w:id="297" w:author="Sahira van de Wouw" w:date="2023-11-29T18:49:00Z">
        <w:r>
          <w:delText>(</w:delText>
        </w:r>
      </w:del>
      <w:r>
        <w:rPr>
          <w:lang w:val="en-US"/>
        </w:rPr>
        <w:t xml:space="preserve">4) best-fit more individual participants than another model. </w:t>
      </w:r>
    </w:p>
    <w:p w14:paraId="3436C3BA" w14:textId="77777777" w:rsidR="00CD408A" w:rsidRDefault="00000000">
      <w:pPr>
        <w:pStyle w:val="Body"/>
        <w:spacing w:after="288" w:line="480" w:lineRule="auto"/>
      </w:pPr>
      <w:r>
        <w:rPr>
          <w:lang w:val="en-US"/>
        </w:rPr>
        <w:t>Study 3</w:t>
      </w:r>
    </w:p>
    <w:p w14:paraId="33FF7583" w14:textId="77777777" w:rsidR="00CD408A" w:rsidRDefault="00000000">
      <w:pPr>
        <w:pStyle w:val="Body"/>
        <w:spacing w:after="288" w:line="480" w:lineRule="auto"/>
        <w:ind w:firstLine="720"/>
      </w:pPr>
      <w:r>
        <w:rPr>
          <w:lang w:val="en-US"/>
        </w:rPr>
        <w:t xml:space="preserve">Figure 2 suggests that participants are loath to change how much they sample. They are not sensitive to the presence or absence of the various methods features listed in Table 1. And, even though rewarding only the top-three options leads the IO model to increase the number of options it samples, participants </w:t>
      </w:r>
      <w:commentRangeStart w:id="298"/>
      <w:r>
        <w:rPr>
          <w:lang w:val="en-US"/>
        </w:rPr>
        <w:t>do increase</w:t>
      </w:r>
      <w:commentRangeEnd w:id="298"/>
      <w:r>
        <w:commentReference w:id="298"/>
      </w:r>
      <w:r>
        <w:rPr>
          <w:lang w:val="en-US"/>
        </w:rPr>
        <w:t xml:space="preserve"> how much they sample under this </w:t>
      </w:r>
      <w:proofErr w:type="spellStart"/>
      <w:r>
        <w:rPr>
          <w:lang w:val="en-US"/>
        </w:rPr>
        <w:t>incentivisation</w:t>
      </w:r>
      <w:proofErr w:type="spellEnd"/>
      <w:r>
        <w:rPr>
          <w:lang w:val="en-US"/>
        </w:rPr>
        <w:t xml:space="preserve"> scheme. Our theoretical modelling fitting results so far suggest that participants</w:t>
      </w:r>
      <w:r>
        <w:rPr>
          <w:rtl/>
        </w:rPr>
        <w:t xml:space="preserve">’ </w:t>
      </w:r>
      <w:r>
        <w:rPr>
          <w:lang w:val="en-US"/>
        </w:rPr>
        <w:t>sampling is controlled by a perceived intrinsic cost to sample, which would indeed limit participants from increasing how much they sample, relative to an ideal observer, which operates under the ground truth of no sampling cost and so is freer to increase its sample rate.</w:t>
      </w:r>
    </w:p>
    <w:p w14:paraId="7DB2F590" w14:textId="77777777" w:rsidR="00CD408A" w:rsidRDefault="00000000">
      <w:pPr>
        <w:pStyle w:val="Body"/>
        <w:spacing w:after="288" w:line="480" w:lineRule="auto"/>
        <w:ind w:firstLine="720"/>
      </w:pPr>
      <w:r>
        <w:rPr>
          <w:lang w:val="en-US"/>
        </w:rPr>
        <w:t xml:space="preserve"> The goal of Study 3 was to ensure that our implementation of the optimal stopping task was </w:t>
      </w:r>
      <w:commentRangeStart w:id="299"/>
      <w:r>
        <w:rPr>
          <w:lang w:val="en-US"/>
        </w:rPr>
        <w:t>not somehow problematic</w:t>
      </w:r>
      <w:commentRangeEnd w:id="299"/>
      <w:r>
        <w:commentReference w:id="299"/>
      </w:r>
      <w:r>
        <w:rPr>
          <w:lang w:val="en-US"/>
        </w:rPr>
        <w:t xml:space="preserve"> and that it is in practice possible to experimentally modulate how much participants sample.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w:t>
      </w:r>
      <w:r>
        <w:rPr>
          <w:lang w:val="en-US"/>
        </w:rPr>
        <w:lastRenderedPageBreak/>
        <w:t xml:space="preserve">increase how much they sampled, whereas the ideal observer increased its sampling rate to adapt to the longer sequence lengths without constraint </w:t>
      </w:r>
      <w:r>
        <w:t xml:space="preserve">– </w:t>
      </w:r>
      <w:r>
        <w:rPr>
          <w:lang w:val="en-US"/>
        </w:rPr>
        <w:t xml:space="preserve">a pattern that appears consistent with the reluctance with which participants increase their sampling rates in our studies reported herein. </w:t>
      </w:r>
      <w:ins w:id="300" w:author="Sahira van de Wouw" w:date="2023-11-29T18:54:00Z">
        <w:r>
          <w:rPr>
            <w:lang w:val="en-US"/>
          </w:rPr>
          <w:t>Here i</w:t>
        </w:r>
      </w:ins>
      <w:del w:id="301" w:author="Sahira van de Wouw" w:date="2023-11-29T18:53:00Z">
        <w:r>
          <w:rPr>
            <w:lang w:val="en-US"/>
          </w:rPr>
          <w:delText>Here</w:delText>
        </w:r>
      </w:del>
      <w:ins w:id="302" w:author="Sahira van de Wouw" w:date="2023-11-29T18:54:00Z">
        <w:r>
          <w:rPr>
            <w:lang w:val="en-US"/>
          </w:rPr>
          <w:t>n our third study</w:t>
        </w:r>
      </w:ins>
      <w:r>
        <w:rPr>
          <w:lang w:val="en-US"/>
        </w:rPr>
        <w:t>, we attempted to replicate this effect of sequence length on participants</w:t>
      </w:r>
      <w:r>
        <w:rPr>
          <w:rtl/>
        </w:rPr>
        <w:t xml:space="preserve">’ </w:t>
      </w:r>
      <w:r>
        <w:rPr>
          <w:lang w:val="en-US"/>
        </w:rPr>
        <w:t xml:space="preserve">average number of samples, using sequence lengths of 10 and 14 options. We </w:t>
      </w:r>
      <w:proofErr w:type="spellStart"/>
      <w:r>
        <w:rPr>
          <w:lang w:val="en-US"/>
        </w:rPr>
        <w:t>hypothesise</w:t>
      </w:r>
      <w:proofErr w:type="spellEnd"/>
      <w:r>
        <w:rPr>
          <w:lang w:val="en-US"/>
        </w:rPr>
        <w:t xml:space="preserve"> that we will replicate Costa &amp; Averbeck (2015): longer sequences will lead participants to increase their number of samples but will also exacerbate their undersampling bias. Moreover, we predict that an intrinsic cost to sample will continue to best-explain participants</w:t>
      </w:r>
      <w:r>
        <w:rPr>
          <w:rtl/>
        </w:rPr>
        <w:t xml:space="preserve">’ </w:t>
      </w:r>
      <w:r>
        <w:rPr>
          <w:lang w:val="en-US"/>
        </w:rPr>
        <w:t>sampling bias for both 10 option and 14 option sequences.</w:t>
      </w:r>
    </w:p>
    <w:p w14:paraId="35256E07" w14:textId="77777777" w:rsidR="00CD408A" w:rsidRDefault="00000000">
      <w:pPr>
        <w:pStyle w:val="Body"/>
        <w:spacing w:after="288" w:line="480" w:lineRule="auto"/>
      </w:pPr>
      <w:r>
        <w:rPr>
          <w:lang w:val="en-US"/>
        </w:rPr>
        <w:t>Study 3 Methods</w:t>
      </w:r>
    </w:p>
    <w:p w14:paraId="77FACEAB" w14:textId="77777777" w:rsidR="00CD408A" w:rsidRDefault="00000000">
      <w:pPr>
        <w:pStyle w:val="Body"/>
        <w:spacing w:after="288" w:line="480" w:lineRule="auto"/>
        <w:ind w:firstLine="720"/>
      </w:pPr>
      <w:r>
        <w:rPr>
          <w:lang w:val="en-US"/>
        </w:rPr>
        <w:t xml:space="preserve">The preregistration of Study 3 can be found at </w:t>
      </w:r>
      <w:hyperlink r:id="rId24" w:history="1">
        <w:r>
          <w:rPr>
            <w:rStyle w:val="Hyperlink0"/>
            <w:lang w:val="de-DE"/>
          </w:rPr>
          <w:t>https://osf.io/vcf7u</w:t>
        </w:r>
      </w:hyperlink>
      <w:r>
        <w:rPr>
          <w:lang w:val="en-US"/>
        </w:rPr>
        <w:t xml:space="preserve">.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repeated-measures design and who were able to use more trials per participant in-lab, while we needed a shorter online study). The procedures were identical to Study 2, using the same </w:t>
      </w:r>
      <w:proofErr w:type="spellStart"/>
      <w:r>
        <w:rPr>
          <w:lang w:val="en-US"/>
        </w:rPr>
        <w:t>jsPsych</w:t>
      </w:r>
      <w:proofErr w:type="spellEnd"/>
      <w:r>
        <w:rPr>
          <w:lang w:val="en-US"/>
        </w:rPr>
        <w:t xml:space="preserve"> code, merely changing the sequence length of the optimal stopping phase of the study. The averages (over participants) of the Pearson</w:t>
      </w:r>
      <w:r>
        <w:rPr>
          <w:rtl/>
        </w:rPr>
        <w:t>’</w:t>
      </w:r>
      <w:r>
        <w:t>s</w:t>
      </w:r>
      <w:r>
        <w:rPr>
          <w:i/>
          <w:iCs/>
        </w:rPr>
        <w:t xml:space="preserve"> r</w:t>
      </w:r>
      <w:r>
        <w:rPr>
          <w:lang w:val="en-US"/>
        </w:rPr>
        <w:t xml:space="preserve"> values computed between the two phase 1 ratings to each price were .88 for the </w:t>
      </w:r>
      <w:proofErr w:type="gramStart"/>
      <w:r>
        <w:rPr>
          <w:lang w:val="en-US"/>
        </w:rPr>
        <w:t>10 option</w:t>
      </w:r>
      <w:proofErr w:type="gramEnd"/>
      <w:r>
        <w:rPr>
          <w:lang w:val="en-US"/>
        </w:rPr>
        <w:t xml:space="preserve"> condition and .84 for the 14 option condition. </w:t>
      </w:r>
    </w:p>
    <w:p w14:paraId="6BD764F0" w14:textId="77777777" w:rsidR="00CD408A" w:rsidRDefault="00000000">
      <w:pPr>
        <w:pStyle w:val="Body"/>
        <w:spacing w:after="288" w:line="480" w:lineRule="auto"/>
      </w:pPr>
      <w:r>
        <w:rPr>
          <w:lang w:val="en-US"/>
        </w:rPr>
        <w:t xml:space="preserve">Study 3 Results. </w:t>
      </w:r>
    </w:p>
    <w:p w14:paraId="41483DE7" w14:textId="77777777" w:rsidR="00CD408A" w:rsidRDefault="00000000">
      <w:pPr>
        <w:pStyle w:val="Body"/>
        <w:spacing w:after="288" w:line="480" w:lineRule="auto"/>
      </w:pPr>
      <w:r>
        <w:tab/>
      </w:r>
      <w:commentRangeStart w:id="303"/>
      <w:r>
        <w:rPr>
          <w:lang w:val="it-IT"/>
        </w:rPr>
        <w:t xml:space="preserve">Figure 2 </w:t>
      </w:r>
      <w:commentRangeEnd w:id="303"/>
      <w:r>
        <w:commentReference w:id="303"/>
      </w:r>
      <w:r>
        <w:rPr>
          <w:lang w:val="en-US"/>
        </w:rPr>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w:t>
      </w:r>
      <w:ins w:id="304" w:author="Sahira van de Wouw" w:date="2023-11-29T18:56:00Z">
        <w:r>
          <w:rPr>
            <w:lang w:val="en-US"/>
          </w:rPr>
          <w:t xml:space="preserve">(shown </w:t>
        </w:r>
      </w:ins>
      <w:r>
        <w:rPr>
          <w:lang w:val="de-DE"/>
        </w:rPr>
        <w:t>in Figure 7</w:t>
      </w:r>
      <w:ins w:id="305" w:author="Sahira van de Wouw" w:date="2023-11-29T18:56:00Z">
        <w:r>
          <w:rPr>
            <w:lang w:val="en-US"/>
          </w:rPr>
          <w:t xml:space="preserve">) </w:t>
        </w:r>
      </w:ins>
      <w:del w:id="306" w:author="Sahira van de Wouw" w:date="2023-11-29T18:56:00Z">
        <w:r>
          <w:delText xml:space="preserve"> </w:delText>
        </w:r>
      </w:del>
      <w:r>
        <w:rPr>
          <w:lang w:val="en-US"/>
        </w:rPr>
        <w:t>suggest that</w:t>
      </w:r>
      <w:ins w:id="307" w:author="Sahira van de Wouw" w:date="2023-11-29T18:56:00Z">
        <w:r>
          <w:rPr>
            <w:lang w:val="en-US"/>
          </w:rPr>
          <w:t xml:space="preserve"> </w:t>
        </w:r>
      </w:ins>
      <w:del w:id="308" w:author="Sahira van de Wouw" w:date="2023-11-29T18:56:00Z">
        <w:r>
          <w:delText xml:space="preserve">, </w:delText>
        </w:r>
      </w:del>
      <w:r>
        <w:t xml:space="preserve">at </w:t>
      </w:r>
      <w:ins w:id="309" w:author="Sahira van de Wouw" w:date="2023-11-29T18:56:00Z">
        <w:r>
          <w:rPr>
            <w:lang w:val="en-US"/>
          </w:rPr>
          <w:t xml:space="preserve">a </w:t>
        </w:r>
      </w:ins>
      <w:proofErr w:type="gramStart"/>
      <w:r>
        <w:rPr>
          <w:lang w:val="en-US"/>
        </w:rPr>
        <w:t>sequence lengths</w:t>
      </w:r>
      <w:proofErr w:type="gramEnd"/>
      <w:r>
        <w:rPr>
          <w:lang w:val="en-US"/>
        </w:rPr>
        <w:t xml:space="preserve"> of 10 options, participants slightly </w:t>
      </w:r>
      <w:r>
        <w:rPr>
          <w:i/>
          <w:iCs/>
          <w:lang w:val="nl-NL"/>
        </w:rPr>
        <w:lastRenderedPageBreak/>
        <w:t>overs</w:t>
      </w:r>
      <w:proofErr w:type="spellStart"/>
      <w:r>
        <w:rPr>
          <w:lang w:val="en-US"/>
        </w:rPr>
        <w:t>ampled</w:t>
      </w:r>
      <w:proofErr w:type="spellEnd"/>
      <w:r>
        <w:rPr>
          <w:lang w:val="en-US"/>
        </w:rPr>
        <w:t xml:space="preserve"> (rather than </w:t>
      </w:r>
      <w:proofErr w:type="spellStart"/>
      <w:r>
        <w:rPr>
          <w:lang w:val="en-US"/>
        </w:rPr>
        <w:t>undersampled</w:t>
      </w:r>
      <w:proofErr w:type="spellEnd"/>
      <w:r>
        <w:rPr>
          <w:lang w:val="en-US"/>
        </w:rPr>
        <w:t>) compared to IO OV (Cohen</w:t>
      </w:r>
      <w:r>
        <w:rPr>
          <w:rtl/>
        </w:rPr>
        <w:t>’</w:t>
      </w:r>
      <w:r>
        <w:t xml:space="preserve">s </w:t>
      </w:r>
      <w:r>
        <w:rPr>
          <w:i/>
          <w:iCs/>
        </w:rPr>
        <w:t>d</w:t>
      </w:r>
      <w:r>
        <w:rPr>
          <w:lang w:val="en-US"/>
        </w:rPr>
        <w:t xml:space="preserve"> = 0.33), while the difference with IO SV remained inconclusive (Cohen</w:t>
      </w:r>
      <w:r>
        <w:rPr>
          <w:rtl/>
        </w:rPr>
        <w:t>’</w:t>
      </w:r>
      <w:r>
        <w:t xml:space="preserve">s </w:t>
      </w:r>
      <w:r>
        <w:rPr>
          <w:i/>
          <w:iCs/>
        </w:rPr>
        <w:t>d</w:t>
      </w:r>
      <w:r>
        <w:rPr>
          <w:lang w:val="en-US"/>
        </w:rPr>
        <w:t xml:space="preserve"> = 0.26). In contrast, participants showed clearer evidence for an undersampling bias at sequence lengths of 14, as they sampled statistically </w:t>
      </w:r>
      <w:r>
        <w:rPr>
          <w:i/>
          <w:iCs/>
          <w:lang w:val="en-US"/>
        </w:rPr>
        <w:t>less than</w:t>
      </w:r>
      <w:r>
        <w:rPr>
          <w:lang w:val="en-US"/>
        </w:rPr>
        <w:t xml:space="preserve"> both IO OV (Cohen</w:t>
      </w:r>
      <w:r>
        <w:rPr>
          <w:rtl/>
        </w:rPr>
        <w:t>’</w:t>
      </w:r>
      <w:r>
        <w:t xml:space="preserve">s </w:t>
      </w:r>
      <w:r>
        <w:rPr>
          <w:i/>
          <w:iCs/>
        </w:rPr>
        <w:t>d</w:t>
      </w:r>
      <w:r>
        <w:rPr>
          <w:lang w:val="en-US"/>
        </w:rPr>
        <w:t xml:space="preserve"> = -.63) and IO SV (Cohen</w:t>
      </w:r>
      <w:r>
        <w:rPr>
          <w:rtl/>
        </w:rPr>
        <w:t>’</w:t>
      </w:r>
      <w:r>
        <w:t xml:space="preserve">s </w:t>
      </w:r>
      <w:r>
        <w:rPr>
          <w:i/>
          <w:iCs/>
        </w:rPr>
        <w:t>d</w:t>
      </w:r>
      <w:r>
        <w:t xml:space="preserve"> = -0.44). </w:t>
      </w:r>
    </w:p>
    <w:p w14:paraId="215CFDF1" w14:textId="77777777" w:rsidR="00CD408A" w:rsidRDefault="00000000">
      <w:pPr>
        <w:pStyle w:val="Body"/>
        <w:spacing w:after="288" w:line="480" w:lineRule="auto"/>
      </w:pPr>
      <w:r>
        <w:rPr>
          <w:lang w:val="en-US"/>
        </w:rPr>
        <w:tab/>
        <w:t>Our model-fitting also confirmed our hypothesis that participants</w:t>
      </w:r>
      <w:r>
        <w:rPr>
          <w:rtl/>
        </w:rPr>
        <w:t xml:space="preserve">’ </w:t>
      </w:r>
      <w:r>
        <w:rPr>
          <w:lang w:val="en-US"/>
        </w:rPr>
        <w:t>sampling biases could be explained by an intrinsic / perceived cost to sample. The model-fitting results for the two sequence length conditions of Study 3 closely resembled those of Study 2 and of each other. Although CO and CS models both reasonably approximated how much participants sampled (Figure 7, first row), CO poorly reproduced participants</w:t>
      </w:r>
      <w:r>
        <w:rPr>
          <w:rtl/>
        </w:rPr>
        <w:t xml:space="preserve">’ </w:t>
      </w:r>
      <w:r>
        <w:rPr>
          <w:lang w:val="en-US"/>
        </w:rPr>
        <w:t>ranks (Figure S18, first row) and the two CS models outperformed all other models when predicting individual participant sampling (Figures S19 and S20). The CS models exhibit better BIC scores (Figure 7, second row) and better fit more individual participants (Figure 7, third row) than all other models. There was little differentiation between the results of CS SV and those of CS OV.</w:t>
      </w:r>
    </w:p>
    <w:p w14:paraId="0786D9F3" w14:textId="77777777" w:rsidR="00CD408A" w:rsidRDefault="00000000">
      <w:pPr>
        <w:pStyle w:val="Body"/>
        <w:spacing w:line="480" w:lineRule="auto"/>
      </w:pPr>
      <w:r>
        <w:rPr>
          <w:lang w:val="en-US"/>
        </w:rPr>
        <w:tab/>
        <w:t xml:space="preserve">In summary, participants can and will change their sampling </w:t>
      </w:r>
      <w:proofErr w:type="spellStart"/>
      <w:r>
        <w:rPr>
          <w:lang w:val="en-US"/>
        </w:rPr>
        <w:t>behaviour</w:t>
      </w:r>
      <w:proofErr w:type="spellEnd"/>
      <w:r>
        <w:rPr>
          <w:lang w:val="en-US"/>
        </w:rPr>
        <w:t xml:space="preserve"> to a degree in some contexts. However, at least on tasks using the economic domain that we studied here, participants</w:t>
      </w:r>
      <w:r>
        <w:rPr>
          <w:rtl/>
        </w:rPr>
        <w:t xml:space="preserve">’ </w:t>
      </w:r>
      <w:r>
        <w:rPr>
          <w:lang w:val="en-US"/>
        </w:rPr>
        <w:t xml:space="preserve">number of samples are </w:t>
      </w:r>
      <w:r>
        <w:rPr>
          <w:rtl/>
          <w:lang w:val="ar-SA"/>
        </w:rPr>
        <w:t>“</w:t>
      </w:r>
      <w:r>
        <w:rPr>
          <w:lang w:val="en-US"/>
        </w:rPr>
        <w:t>held in place</w:t>
      </w:r>
      <w:r>
        <w:t xml:space="preserve">” </w:t>
      </w:r>
      <w:r>
        <w:rPr>
          <w:lang w:val="en-US"/>
        </w:rPr>
        <w:t>by their perception of an intrinsic cost of sampling further, which discourages them from increasing their sampling, and can lead to increasing undersampling bias</w:t>
      </w:r>
      <w:ins w:id="310" w:author="Sahira van de Wouw" w:date="2023-11-29T18:57:00Z">
        <w:r>
          <w:rPr>
            <w:lang w:val="en-US"/>
          </w:rPr>
          <w:t xml:space="preserve"> </w:t>
        </w:r>
      </w:ins>
      <w:del w:id="311" w:author="Sahira van de Wouw" w:date="2023-11-29T18:57:00Z">
        <w:r>
          <w:delText xml:space="preserve">, </w:delText>
        </w:r>
      </w:del>
      <w:r>
        <w:rPr>
          <w:lang w:val="en-US"/>
        </w:rPr>
        <w:t>as sequences lengthen.</w:t>
      </w:r>
    </w:p>
    <w:p w14:paraId="5B63F91F" w14:textId="77777777" w:rsidR="00CD408A" w:rsidRDefault="00000000">
      <w:pPr>
        <w:pStyle w:val="Body"/>
        <w:spacing w:after="288" w:line="480" w:lineRule="auto"/>
      </w:pPr>
      <w:r>
        <w:rPr>
          <w:noProof/>
        </w:rPr>
        <w:lastRenderedPageBreak/>
        <mc:AlternateContent>
          <mc:Choice Requires="wpg">
            <w:drawing>
              <wp:anchor distT="57150" distB="57150" distL="57150" distR="57150" simplePos="0" relativeHeight="251685888" behindDoc="0" locked="0" layoutInCell="1" allowOverlap="1" wp14:anchorId="15F941DA" wp14:editId="166010A7">
                <wp:simplePos x="0" y="0"/>
                <wp:positionH relativeFrom="column">
                  <wp:posOffset>0</wp:posOffset>
                </wp:positionH>
                <wp:positionV relativeFrom="line">
                  <wp:posOffset>0</wp:posOffset>
                </wp:positionV>
                <wp:extent cx="5959475" cy="7791984"/>
                <wp:effectExtent l="0" t="0" r="0" b="0"/>
                <wp:wrapSquare wrapText="bothSides" distT="57150" distB="57150" distL="57150" distR="57150"/>
                <wp:docPr id="1073741845" name="officeArt object" descr="Group 285"/>
                <wp:cNvGraphicFramePr/>
                <a:graphic xmlns:a="http://schemas.openxmlformats.org/drawingml/2006/main">
                  <a:graphicData uri="http://schemas.microsoft.com/office/word/2010/wordprocessingGroup">
                    <wpg:wgp>
                      <wpg:cNvGrpSpPr/>
                      <wpg:grpSpPr>
                        <a:xfrm>
                          <a:off x="0" y="0"/>
                          <a:ext cx="5959475" cy="7791984"/>
                          <a:chOff x="0" y="0"/>
                          <a:chExt cx="5959474" cy="7791983"/>
                        </a:xfrm>
                      </wpg:grpSpPr>
                      <wps:wsp>
                        <wps:cNvPr id="1073741843" name="Text Box 2"/>
                        <wps:cNvSpPr txBox="1"/>
                        <wps:spPr>
                          <a:xfrm>
                            <a:off x="-1" y="5783579"/>
                            <a:ext cx="5959475" cy="2008405"/>
                          </a:xfrm>
                          <a:prstGeom prst="rect">
                            <a:avLst/>
                          </a:prstGeom>
                          <a:solidFill>
                            <a:srgbClr val="FFFFFF"/>
                          </a:solidFill>
                          <a:ln w="9525" cap="flat">
                            <a:solidFill>
                              <a:srgbClr val="000000"/>
                            </a:solidFill>
                            <a:prstDash val="solid"/>
                            <a:miter lim="800000"/>
                          </a:ln>
                          <a:effectLst/>
                        </wps:spPr>
                        <wps:txbx>
                          <w:txbxContent>
                            <w:p w14:paraId="6E31629A" w14:textId="77777777" w:rsidR="00CD408A" w:rsidRDefault="00000000">
                              <w:pPr>
                                <w:pStyle w:val="Body"/>
                              </w:pPr>
                              <w:r>
                                <w:rPr>
                                  <w:lang w:val="en-US"/>
                                </w:rP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73741844" name="Picture 284" descr="Picture 284"/>
                          <pic:cNvPicPr>
                            <a:picLocks noChangeAspect="1"/>
                          </pic:cNvPicPr>
                        </pic:nvPicPr>
                        <pic:blipFill>
                          <a:blip r:embed="rId25"/>
                          <a:srcRect t="6044" b="3647"/>
                          <a:stretch>
                            <a:fillRect/>
                          </a:stretch>
                        </pic:blipFill>
                        <pic:spPr>
                          <a:xfrm>
                            <a:off x="-1" y="-1"/>
                            <a:ext cx="5731512" cy="5692142"/>
                          </a:xfrm>
                          <a:prstGeom prst="rect">
                            <a:avLst/>
                          </a:prstGeom>
                          <a:ln w="12700" cap="flat">
                            <a:noFill/>
                            <a:miter lim="400000"/>
                          </a:ln>
                          <a:effectLst/>
                        </pic:spPr>
                      </pic:pic>
                    </wpg:wgp>
                  </a:graphicData>
                </a:graphic>
              </wp:anchor>
            </w:drawing>
          </mc:Choice>
          <mc:Fallback>
            <w:pict>
              <v:group id="_x0000_s1044" style="visibility:visible;position:absolute;margin-left:-0.0pt;margin-top:-0.0pt;width:469.2pt;height:613.5pt;z-index:251685888;mso-position-horizontal:absolute;mso-position-horizontal-relative:text;mso-position-vertical:absolute;mso-position-vertical-relative:line;mso-wrap-distance-left:4.5pt;mso-wrap-distance-top:4.5pt;mso-wrap-distance-right:4.5pt;mso-wrap-distance-bottom:4.5pt;" coordorigin="0,0" coordsize="5959474,7791983">
                <w10:wrap type="square" side="bothSides" anchorx="text"/>
                <v:shape id="_x0000_s1045" type="#_x0000_t202" style="position:absolute;left:0;top:5783580;width:5959474;height:200840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Pr>
                            <w:i w:val="1"/>
                            <w:iCs w:val="1"/>
                            <w:rtl w:val="0"/>
                          </w:rPr>
                          <w:t>BF</w:t>
                        </w:r>
                        <w:r>
                          <w:rPr>
                            <w:i w:val="1"/>
                            <w:iCs w:val="1"/>
                            <w:vertAlign w:val="subscript"/>
                            <w:rtl w:val="0"/>
                          </w:rPr>
                          <w:t>01</w:t>
                        </w:r>
                        <w:r>
                          <w:rPr>
                            <w:rtl w:val="0"/>
                            <w:lang w:val="en-US"/>
                          </w:rPr>
                          <w:t xml:space="preserve"> &gt; 3 (moderate evidence for equal means) or grey lines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val="1"/>
                            <w:iCs w:val="1"/>
                            <w:rtl w:val="0"/>
                          </w:rPr>
                          <w:t>BF</w:t>
                        </w:r>
                        <w:r>
                          <w:rPr>
                            <w:i w:val="1"/>
                            <w:iCs w:val="1"/>
                            <w:vertAlign w:val="subscript"/>
                            <w:rtl w:val="0"/>
                          </w:rPr>
                          <w:t>01</w:t>
                        </w:r>
                        <w:r>
                          <w:rPr>
                            <w:rtl w:val="0"/>
                            <w:lang w:val="en-US"/>
                          </w:rPr>
                          <w:t xml:space="preserve"> &gt; 3. When </w:t>
                        </w:r>
                        <w:r>
                          <w:rPr>
                            <w:i w:val="1"/>
                            <w:iCs w:val="1"/>
                            <w:rtl w:val="0"/>
                          </w:rPr>
                          <w:t>BF</w:t>
                        </w:r>
                        <w:r>
                          <w:rPr>
                            <w:i w:val="1"/>
                            <w:iCs w:val="1"/>
                            <w:vertAlign w:val="subscript"/>
                            <w:rtl w:val="0"/>
                          </w:rPr>
                          <w:t>10</w:t>
                        </w:r>
                        <w:r>
                          <w:rPr>
                            <w:rtl w:val="0"/>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r>
                          <w:rPr>
                            <w:rtl w:val="0"/>
                          </w:rPr>
                          <w:t xml:space="preserve">– </w:t>
                        </w:r>
                        <w:r>
                          <w:rPr>
                            <w:rtl w:val="0"/>
                            <w:lang w:val="en-US"/>
                          </w:rPr>
                          <w:t>subjective values.</w:t>
                        </w:r>
                      </w:p>
                    </w:txbxContent>
                  </v:textbox>
                </v:shape>
                <v:shape id="_x0000_s1046" type="#_x0000_t75" style="position:absolute;left:0;top:0;width:5731510;height:5692140;">
                  <v:imagedata r:id="rId26" o:title="image7.tif" croptop="6.0%" cropbottom="3.6%"/>
                </v:shape>
              </v:group>
            </w:pict>
          </mc:Fallback>
        </mc:AlternateContent>
      </w:r>
    </w:p>
    <w:p w14:paraId="77A0A7A0" w14:textId="77777777" w:rsidR="00CD408A" w:rsidRDefault="00CD408A">
      <w:pPr>
        <w:pStyle w:val="Body"/>
      </w:pPr>
    </w:p>
    <w:p w14:paraId="694BA4BA" w14:textId="77777777" w:rsidR="00CD408A" w:rsidRDefault="00000000">
      <w:pPr>
        <w:pStyle w:val="Body"/>
        <w:spacing w:line="480" w:lineRule="auto"/>
      </w:pPr>
      <w:r>
        <w:rPr>
          <w:lang w:val="en-US"/>
        </w:rPr>
        <w:t>Discussion</w:t>
      </w:r>
    </w:p>
    <w:p w14:paraId="15FB5A4D" w14:textId="77777777" w:rsidR="00CD408A" w:rsidRDefault="00000000">
      <w:pPr>
        <w:pStyle w:val="Body"/>
        <w:spacing w:line="480" w:lineRule="auto"/>
        <w:ind w:firstLine="720"/>
      </w:pPr>
      <w:r>
        <w:rPr>
          <w:lang w:val="en-US"/>
        </w:rPr>
        <w:lastRenderedPageBreak/>
        <w:t xml:space="preserve">In our pilot studies, we first established that we could replicate a </w:t>
      </w:r>
      <w:proofErr w:type="gramStart"/>
      <w:r>
        <w:rPr>
          <w:lang w:val="en-US"/>
        </w:rPr>
        <w:t>previously-reported</w:t>
      </w:r>
      <w:proofErr w:type="gramEnd"/>
      <w:r>
        <w:rPr>
          <w:lang w:val="en-US"/>
        </w:rPr>
        <w:t xml:space="preserve"> undersampling bias (Cardinale et al., 2021; Costa &amp; Averbeck, 2015) by adapting the previous implementation of an economic full-information problem. Although this replication was successful, we nevertheless were not able to fully replicate the </w:t>
      </w:r>
      <w:proofErr w:type="gramStart"/>
      <w:r>
        <w:rPr>
          <w:lang w:val="en-US"/>
        </w:rPr>
        <w:t>previously-observed</w:t>
      </w:r>
      <w:proofErr w:type="gramEnd"/>
      <w:r>
        <w:rPr>
          <w:lang w:val="en-US"/>
        </w:rPr>
        <w:t xml:space="preserve"> </w:t>
      </w:r>
      <w:r>
        <w:rPr>
          <w:i/>
          <w:iCs/>
          <w:lang w:val="en-US"/>
        </w:rPr>
        <w:t>over</w:t>
      </w:r>
      <w:r>
        <w:rPr>
          <w:lang w:val="en-US"/>
        </w:rPr>
        <w:t xml:space="preserve">sampling bias (Furl et al., 2019, van de Wouw et al., 2022). Although we adapted several new methods from those previous studies, we implemented an economic task where participants searched for the best price, instead of a picture-based task as in those previous studies, and these differing domains might contribute to the difference in results. </w:t>
      </w:r>
    </w:p>
    <w:p w14:paraId="66C3F092" w14:textId="77777777" w:rsidR="00CD408A" w:rsidRDefault="00000000">
      <w:pPr>
        <w:pStyle w:val="Body"/>
        <w:spacing w:line="480" w:lineRule="auto"/>
        <w:ind w:firstLine="720"/>
      </w:pPr>
      <w:r>
        <w:rPr>
          <w:lang w:val="en-US"/>
        </w:rPr>
        <w:t>Interesting</w:t>
      </w:r>
      <w:ins w:id="312" w:author="Sahira van de Wouw" w:date="2023-11-29T19:09:00Z">
        <w:r>
          <w:rPr>
            <w:lang w:val="en-US"/>
          </w:rPr>
          <w:t>ly</w:t>
        </w:r>
      </w:ins>
      <w:r>
        <w:rPr>
          <w:lang w:val="en-US"/>
        </w:rPr>
        <w:t xml:space="preserve">, however, instead of observing oversampling in this </w:t>
      </w:r>
      <w:r>
        <w:rPr>
          <w:rtl/>
          <w:lang w:val="ar-SA"/>
        </w:rPr>
        <w:t>“</w:t>
      </w:r>
      <w:r>
        <w:rPr>
          <w:lang w:val="en-US"/>
        </w:rPr>
        <w:t>full</w:t>
      </w:r>
      <w:r>
        <w:t xml:space="preserve">” </w:t>
      </w:r>
      <w:r>
        <w:rPr>
          <w:lang w:val="en-US"/>
        </w:rPr>
        <w:t>condition, we were able to partially eliminate the amount of undersampling bias (Pilot full, Study 1 full, Study 2, Study 3).</w:t>
      </w:r>
      <w:ins w:id="313" w:author="Sahira van de Wouw" w:date="2023-11-29T19:19:00Z">
        <w:r>
          <w:rPr>
            <w:lang w:val="en-US"/>
          </w:rPr>
          <w:t xml:space="preserve"> Yet t</w:t>
        </w:r>
      </w:ins>
      <w:del w:id="314" w:author="Sahira van de Wouw" w:date="2023-11-29T19:17:00Z">
        <w:r>
          <w:rPr>
            <w:lang w:val="en-US"/>
          </w:rPr>
          <w:delText xml:space="preserve"> However, t</w:delText>
        </w:r>
      </w:del>
      <w:r>
        <w:rPr>
          <w:lang w:val="en-US"/>
        </w:rPr>
        <w:t xml:space="preserve">his is not because participants changed their </w:t>
      </w:r>
      <w:proofErr w:type="spellStart"/>
      <w:r>
        <w:rPr>
          <w:lang w:val="en-US"/>
        </w:rPr>
        <w:t>behaviour</w:t>
      </w:r>
      <w:proofErr w:type="spellEnd"/>
      <w:r>
        <w:rPr>
          <w:lang w:val="en-US"/>
        </w:rPr>
        <w:t xml:space="preserve"> much in this full condition. To the contrary, even though participants in Study 1 were presented with the presence or absence of a diversity of these new task methods, their sampling rates seemed insensitive to </w:t>
      </w:r>
      <w:proofErr w:type="gramStart"/>
      <w:r>
        <w:rPr>
          <w:lang w:val="en-US"/>
        </w:rPr>
        <w:t>all of</w:t>
      </w:r>
      <w:proofErr w:type="gramEnd"/>
      <w:r>
        <w:rPr>
          <w:lang w:val="en-US"/>
        </w:rPr>
        <w:t xml:space="preserve"> these manipulations (with inference of these null effects bolstered using Bayes factors). </w:t>
      </w:r>
      <w:proofErr w:type="gramStart"/>
      <w:r>
        <w:rPr>
          <w:lang w:val="en-US"/>
        </w:rPr>
        <w:t>Instead</w:t>
      </w:r>
      <w:proofErr w:type="gramEnd"/>
      <w:r>
        <w:rPr>
          <w:lang w:val="en-US"/>
        </w:rPr>
        <w:t xml:space="preserve"> it was the </w:t>
      </w:r>
      <w:proofErr w:type="spellStart"/>
      <w:r>
        <w:rPr>
          <w:lang w:val="en-US"/>
        </w:rPr>
        <w:t>behaviour</w:t>
      </w:r>
      <w:proofErr w:type="spellEnd"/>
      <w:r>
        <w:rPr>
          <w:lang w:val="en-US"/>
        </w:rPr>
        <w:t xml:space="preserve"> of the IO model that modulated the size of the undersampling bias. The IO model decreased its sampling rate only in the one condition where instructions were given to </w:t>
      </w:r>
      <w:proofErr w:type="spellStart"/>
      <w:r>
        <w:rPr>
          <w:lang w:val="en-US"/>
        </w:rPr>
        <w:t>maximise</w:t>
      </w:r>
      <w:proofErr w:type="spellEnd"/>
      <w:r>
        <w:rPr>
          <w:lang w:val="en-US"/>
        </w:rPr>
        <w:t xml:space="preserve"> the option value of choices, suggesting that the size of the undersampling bias can depend on the payoff scheme used</w:t>
      </w:r>
      <w:del w:id="315" w:author="Sahira van de Wouw" w:date="2023-11-29T19:21:00Z">
        <w:r>
          <w:delText>,</w:delText>
        </w:r>
      </w:del>
      <w:r>
        <w:rPr>
          <w:lang w:val="en-US"/>
        </w:rPr>
        <w:t xml:space="preserve"> because the IO </w:t>
      </w:r>
      <w:del w:id="316" w:author="Sahira van de Wouw" w:date="2023-11-29T19:20:00Z">
        <w:r>
          <w:rPr>
            <w:lang w:val="en-US"/>
          </w:rPr>
          <w:delText xml:space="preserve">(but less so the participants) </w:delText>
        </w:r>
      </w:del>
      <w:r>
        <w:rPr>
          <w:lang w:val="en-US"/>
        </w:rPr>
        <w:t xml:space="preserve">is sensitive to </w:t>
      </w:r>
      <w:ins w:id="317" w:author="Sahira van de Wouw" w:date="2023-11-29T19:21:00Z">
        <w:r>
          <w:rPr>
            <w:lang w:val="en-US"/>
          </w:rPr>
          <w:t xml:space="preserve">varying </w:t>
        </w:r>
      </w:ins>
      <w:r>
        <w:rPr>
          <w:lang w:val="en-US"/>
        </w:rPr>
        <w:t>payoff scheme</w:t>
      </w:r>
      <w:ins w:id="318" w:author="Sahira van de Wouw" w:date="2023-11-29T19:21:00Z">
        <w:r>
          <w:rPr>
            <w:lang w:val="en-US"/>
          </w:rPr>
          <w:t>s (but participants less so)</w:t>
        </w:r>
      </w:ins>
      <w:r>
        <w:rPr>
          <w:lang w:val="en-US"/>
        </w:rPr>
        <w:t xml:space="preserve">. The size of </w:t>
      </w:r>
      <w:ins w:id="319" w:author="Sahira van de Wouw" w:date="2023-11-29T19:22:00Z">
        <w:r>
          <w:rPr>
            <w:lang w:val="en-US"/>
          </w:rPr>
          <w:t xml:space="preserve">the </w:t>
        </w:r>
      </w:ins>
      <w:r>
        <w:rPr>
          <w:lang w:val="de-DE"/>
        </w:rPr>
        <w:t xml:space="preserve">undersampling bias </w:t>
      </w:r>
      <w:del w:id="320" w:author="Sahira van de Wouw" w:date="2023-11-29T19:22:00Z">
        <w:r>
          <w:rPr>
            <w:lang w:val="en-US"/>
          </w:rPr>
          <w:delText xml:space="preserve">also </w:delText>
        </w:r>
      </w:del>
      <w:r>
        <w:rPr>
          <w:lang w:val="en-US"/>
        </w:rPr>
        <w:t xml:space="preserve">was </w:t>
      </w:r>
      <w:ins w:id="321" w:author="Sahira van de Wouw" w:date="2023-11-29T19:22:00Z">
        <w:r>
          <w:rPr>
            <w:lang w:val="en-US"/>
          </w:rPr>
          <w:t xml:space="preserve">also </w:t>
        </w:r>
      </w:ins>
      <w:r>
        <w:rPr>
          <w:lang w:val="en-US"/>
        </w:rPr>
        <w:t>modulated by the number of options in the sequences</w:t>
      </w:r>
      <w:ins w:id="322" w:author="Sahira van de Wouw" w:date="2023-11-29T19:22:00Z">
        <w:r>
          <w:rPr>
            <w:lang w:val="en-US"/>
          </w:rPr>
          <w:t xml:space="preserve"> -</w:t>
        </w:r>
      </w:ins>
      <w:r>
        <w:rPr>
          <w:lang w:val="en-US"/>
        </w:rPr>
        <w:t xml:space="preserve"> a finding replicated from (Costa &amp; Averbeck, 2015). It is worth noting that this increase in undersampling arose because the ideal observer was more sensitive to the sequence length manipulation than participants were.  It appears that, while sometimes participants reluctantly increase their sampling (e.g., when sequences are longer), they generally prefer to limit how much they sample to roughly the same amount. Our theoretical model fits suggest that this reluctance arises because participants view increased sampling as intrinsically costly, and our model comparisons reject </w:t>
      </w:r>
      <w:proofErr w:type="gramStart"/>
      <w:r>
        <w:rPr>
          <w:lang w:val="en-US"/>
        </w:rPr>
        <w:t>a number of</w:t>
      </w:r>
      <w:proofErr w:type="gramEnd"/>
      <w:r>
        <w:rPr>
          <w:lang w:val="en-US"/>
        </w:rPr>
        <w:t xml:space="preserve"> other competing theoretical accounts for this biased </w:t>
      </w:r>
      <w:proofErr w:type="spellStart"/>
      <w:r>
        <w:rPr>
          <w:lang w:val="en-US"/>
        </w:rPr>
        <w:t>behaviour</w:t>
      </w:r>
      <w:proofErr w:type="spellEnd"/>
      <w:r>
        <w:rPr>
          <w:lang w:val="en-US"/>
        </w:rPr>
        <w:t>.</w:t>
      </w:r>
    </w:p>
    <w:p w14:paraId="05F0FE83" w14:textId="77777777" w:rsidR="00CD408A" w:rsidRDefault="00000000">
      <w:pPr>
        <w:pStyle w:val="Body"/>
        <w:spacing w:line="480" w:lineRule="auto"/>
        <w:ind w:firstLine="720"/>
      </w:pPr>
      <w:r>
        <w:rPr>
          <w:lang w:val="en-US"/>
        </w:rPr>
        <w:lastRenderedPageBreak/>
        <w:t>If the extent of participants</w:t>
      </w:r>
      <w:r>
        <w:rPr>
          <w:rtl/>
        </w:rPr>
        <w:t xml:space="preserve">’ </w:t>
      </w:r>
      <w:r>
        <w:rPr>
          <w:lang w:val="en-US"/>
        </w:rPr>
        <w:t xml:space="preserve">sampling is controlled by a cost to sample parameter, as our model comparison suggests, then whence does this suboptimal cost to sample arise? This is still an open question for future research. Our studies imposed no </w:t>
      </w:r>
      <w:del w:id="323" w:author="Sahira van de Wouw" w:date="2023-11-29T19:50:00Z">
        <w:r>
          <w:rPr>
            <w:lang w:val="en-US"/>
          </w:rPr>
          <w:delText xml:space="preserve">monetary or other </w:delText>
        </w:r>
      </w:del>
      <w:r>
        <w:rPr>
          <w:lang w:val="en-US"/>
        </w:rPr>
        <w:t>penalty</w:t>
      </w:r>
      <w:ins w:id="324" w:author="Sahira van de Wouw" w:date="2023-11-29T19:50:00Z">
        <w:r>
          <w:rPr>
            <w:lang w:val="en-US"/>
          </w:rPr>
          <w:t>, monetary or otherwise,</w:t>
        </w:r>
      </w:ins>
      <w:r>
        <w:t xml:space="preserve"> </w:t>
      </w:r>
      <w:del w:id="325" w:author="Sahira van de Wouw" w:date="2023-11-29T19:50:00Z">
        <w:r>
          <w:rPr>
            <w:lang w:val="en-US"/>
          </w:rPr>
          <w:delText>for</w:delText>
        </w:r>
      </w:del>
      <w:ins w:id="326" w:author="Sahira van de Wouw" w:date="2023-11-29T19:50:00Z">
        <w:r>
          <w:rPr>
            <w:lang w:val="en-US"/>
          </w:rPr>
          <w:t>on</w:t>
        </w:r>
      </w:ins>
      <w:r>
        <w:t xml:space="preserve"> sampling. </w:t>
      </w:r>
      <w:ins w:id="327" w:author="Sahira van de Wouw" w:date="2023-11-29T19:51:00Z">
        <w:r>
          <w:rPr>
            <w:lang w:val="en-US"/>
          </w:rPr>
          <w:t>Attempting to save time is unlikely to have been a motivator either as t</w:t>
        </w:r>
      </w:ins>
      <w:del w:id="328" w:author="Sahira van de Wouw" w:date="2023-11-29T19:51:00Z">
        <w:r>
          <w:rPr>
            <w:lang w:val="en-US"/>
          </w:rPr>
          <w:delText>Participants were not likely keen to save time, as t</w:delText>
        </w:r>
      </w:del>
      <w:r>
        <w:rPr>
          <w:lang w:val="en-US"/>
        </w:rPr>
        <w:t>he addition of the grey squares to replace the remaining options following choice renders it difficult for participants to finish the study early by sampling less. One possibility about which we might speculate is that participants have limited bandwidth for integrating new evidence from samples and so some participants find processing more than four or five samples to be effortful. Indeed, inspection of the ranks that participants achieved with their choices (a measure of their choice accuracy), shown in the first rows of Figures S4, S8, S13, S16 and S18 suggest that participants</w:t>
      </w:r>
      <w:r>
        <w:rPr>
          <w:rtl/>
        </w:rPr>
        <w:t xml:space="preserve">’ </w:t>
      </w:r>
      <w:r>
        <w:rPr>
          <w:lang w:val="en-US"/>
        </w:rPr>
        <w:t xml:space="preserve">choices closely approximated performance of the ideal observers, even </w:t>
      </w:r>
      <w:del w:id="329" w:author="Sahira van de Wouw" w:date="2023-11-29T19:53:00Z">
        <w:r>
          <w:rPr>
            <w:lang w:val="en-US"/>
          </w:rPr>
          <w:delText>while</w:delText>
        </w:r>
      </w:del>
      <w:ins w:id="330" w:author="Sahira van de Wouw" w:date="2023-11-29T19:53:00Z">
        <w:r>
          <w:rPr>
            <w:lang w:val="en-US"/>
          </w:rPr>
          <w:t>though</w:t>
        </w:r>
      </w:ins>
      <w:r>
        <w:rPr>
          <w:lang w:val="en-US"/>
        </w:rPr>
        <w:t xml:space="preserve"> participants exerted less effort to sample. Others (Todd &amp; Miller, 1999) have argued that there is adaptive value for participants to reduce sampling to </w:t>
      </w:r>
      <w:commentRangeStart w:id="331"/>
      <w:r>
        <w:t>suboptimal</w:t>
      </w:r>
      <w:commentRangeEnd w:id="331"/>
      <w:r>
        <w:commentReference w:id="331"/>
      </w:r>
      <w:r>
        <w:rPr>
          <w:lang w:val="en-US"/>
        </w:rPr>
        <w:t xml:space="preserve"> levels if they can maintain </w:t>
      </w:r>
      <w:r>
        <w:rPr>
          <w:rtl/>
          <w:lang w:val="ar-SA"/>
        </w:rPr>
        <w:t>“</w:t>
      </w:r>
      <w:r>
        <w:rPr>
          <w:lang w:val="en-US"/>
        </w:rPr>
        <w:t>satisficing</w:t>
      </w:r>
      <w:r>
        <w:t xml:space="preserve">” </w:t>
      </w:r>
      <w:r>
        <w:rPr>
          <w:lang w:val="en-US"/>
        </w:rPr>
        <w:t>levels of choice outcome performance</w:t>
      </w:r>
      <w:del w:id="332" w:author="Sahira van de Wouw" w:date="2023-11-29T19:54:00Z">
        <w:r>
          <w:delText>,</w:delText>
        </w:r>
      </w:del>
      <w:r>
        <w:rPr>
          <w:lang w:val="en-US"/>
        </w:rPr>
        <w:t xml:space="preserve"> with less exertion or intrinsic sample cost </w:t>
      </w:r>
      <w:r>
        <w:t xml:space="preserve">– </w:t>
      </w:r>
      <w:r>
        <w:rPr>
          <w:lang w:val="en-US"/>
        </w:rPr>
        <w:t xml:space="preserve">a form of heuristic decision making. Such might be the case here. </w:t>
      </w:r>
      <w:ins w:id="333" w:author="Sahira van de Wouw" w:date="2023-11-30T19:21:00Z">
        <w:r>
          <w:rPr>
            <w:lang w:val="en-US"/>
          </w:rPr>
          <w:t xml:space="preserve">Future research may wish to ascertain how and why participants adopt certain intrinsic cost to sample values, for example, </w:t>
        </w:r>
      </w:ins>
      <w:del w:id="334" w:author="Sahira van de Wouw" w:date="2023-11-30T19:21:00Z">
        <w:r>
          <w:rPr>
            <w:lang w:val="en-US"/>
          </w:rPr>
          <w:delText xml:space="preserve">More information about how and why participants adopt certain intrinsic cost to sample values may be ascertained </w:delText>
        </w:r>
      </w:del>
      <w:r>
        <w:rPr>
          <w:lang w:val="en-US"/>
        </w:rPr>
        <w:t xml:space="preserve">by fitting and comparing theoretical models in paradigms in which participants </w:t>
      </w:r>
      <w:r>
        <w:rPr>
          <w:i/>
          <w:iCs/>
          <w:lang w:val="en-US"/>
        </w:rPr>
        <w:t>over</w:t>
      </w:r>
      <w:r>
        <w:rPr>
          <w:lang w:val="en-US"/>
        </w:rPr>
        <w:t>sample</w:t>
      </w:r>
      <w:ins w:id="335" w:author="Sahira van de Wouw" w:date="2023-11-30T19:22:00Z">
        <w:r>
          <w:rPr>
            <w:lang w:val="en-US"/>
          </w:rPr>
          <w:t xml:space="preserve"> such as</w:t>
        </w:r>
      </w:ins>
      <w:del w:id="336" w:author="Sahira van de Wouw" w:date="2023-11-30T19:22:00Z">
        <w:r>
          <w:rPr>
            <w:lang w:val="pt-PT"/>
          </w:rPr>
          <w:delText>, as in</w:delText>
        </w:r>
      </w:del>
      <w:r>
        <w:rPr>
          <w:lang w:val="nl-NL"/>
        </w:rPr>
        <w:t xml:space="preserve"> the multiple domains reported in van de Wouw (2022). </w:t>
      </w:r>
      <w:del w:id="337" w:author="Sahira van de Wouw" w:date="2023-11-30T19:23:00Z">
        <w:r>
          <w:rPr>
            <w:lang w:val="en-US"/>
          </w:rPr>
          <w:delText>Here</w:delText>
        </w:r>
      </w:del>
      <w:ins w:id="338" w:author="Sahira van de Wouw" w:date="2023-11-30T19:23:00Z">
        <w:r>
          <w:rPr>
            <w:lang w:val="en-US"/>
          </w:rPr>
          <w:t>In these cases</w:t>
        </w:r>
      </w:ins>
      <w:r>
        <w:rPr>
          <w:lang w:val="en-US"/>
        </w:rPr>
        <w:t xml:space="preserve">, a CS model could only explain sampling bias if participants perceived continued sampling to be intrinsically rewarding, rather than intrinsically costly. </w:t>
      </w:r>
      <w:ins w:id="339" w:author="Sahira van de Wouw" w:date="2023-11-30T19:25:00Z">
        <w:r>
          <w:rPr>
            <w:lang w:val="en-US"/>
          </w:rPr>
          <w:t xml:space="preserve">Indeed, it remains a possibility that participants find sampling through numbers to be intrinsically costly, but searching through images intrinsically rewarding </w:t>
        </w:r>
      </w:ins>
      <w:del w:id="340" w:author="Sahira van de Wouw" w:date="2023-11-30T19:25:00Z">
        <w:r>
          <w:rPr>
            <w:lang w:val="en-US"/>
          </w:rPr>
          <w:delText xml:space="preserve">Indeed, this might be the case if participants find searching and processing numbers to be a chore, but searching images of faces for the most attractive one to be relatively rewarding </w:delText>
        </w:r>
      </w:del>
      <w:r>
        <w:rPr>
          <w:lang w:val="en-US"/>
        </w:rPr>
        <w:t xml:space="preserve">(i.e., like the supposedly </w:t>
      </w:r>
      <w:r>
        <w:rPr>
          <w:rtl/>
          <w:lang w:val="ar-SA"/>
        </w:rPr>
        <w:t>“</w:t>
      </w:r>
      <w:r>
        <w:rPr>
          <w:lang w:val="en-US"/>
        </w:rPr>
        <w:t>addictive</w:t>
      </w:r>
      <w:r>
        <w:t xml:space="preserve">” </w:t>
      </w:r>
      <w:r>
        <w:rPr>
          <w:lang w:val="en-US"/>
        </w:rPr>
        <w:t xml:space="preserve">activity of sequentially accepting </w:t>
      </w:r>
      <w:del w:id="341" w:author="Sahira van de Wouw" w:date="2023-11-30T19:26:00Z">
        <w:r>
          <w:delText>and</w:delText>
        </w:r>
      </w:del>
      <w:ins w:id="342" w:author="Sahira van de Wouw" w:date="2023-11-30T19:26:00Z">
        <w:r>
          <w:rPr>
            <w:lang w:val="en-US"/>
          </w:rPr>
          <w:t>or</w:t>
        </w:r>
      </w:ins>
      <w:r>
        <w:rPr>
          <w:lang w:val="en-US"/>
        </w:rPr>
        <w:t xml:space="preserve"> rejecting </w:t>
      </w:r>
      <w:del w:id="343" w:author="Sahira van de Wouw" w:date="2023-11-30T19:26:00Z">
        <w:r>
          <w:delText xml:space="preserve">face </w:delText>
        </w:r>
      </w:del>
      <w:r>
        <w:rPr>
          <w:lang w:val="en-US"/>
        </w:rPr>
        <w:t xml:space="preserve">images on Tinder, a popular phone application for dating). </w:t>
      </w:r>
    </w:p>
    <w:p w14:paraId="5C5473E3" w14:textId="77777777" w:rsidR="00CD408A" w:rsidRDefault="00000000">
      <w:pPr>
        <w:pStyle w:val="Body"/>
        <w:spacing w:line="480" w:lineRule="auto"/>
      </w:pPr>
      <w:r>
        <w:rPr>
          <w:lang w:val="en-US"/>
        </w:rPr>
        <w:lastRenderedPageBreak/>
        <w:tab/>
        <w:t xml:space="preserve">Our model comparison is the </w:t>
      </w:r>
      <w:proofErr w:type="gramStart"/>
      <w:r>
        <w:rPr>
          <w:lang w:val="en-US"/>
        </w:rPr>
        <w:t>first time</w:t>
      </w:r>
      <w:proofErr w:type="gramEnd"/>
      <w:r>
        <w:rPr>
          <w:lang w:val="en-US"/>
        </w:rPr>
        <w:t xml:space="preserve"> theoretical models that specify the computations humans use to solve full information problems have been compared so comprehensively. Costa &amp; Averbeck (2015) introduced the </w:t>
      </w:r>
      <w:proofErr w:type="spellStart"/>
      <w:r>
        <w:rPr>
          <w:lang w:val="en-US"/>
        </w:rPr>
        <w:t>parameterised</w:t>
      </w:r>
      <w:proofErr w:type="spellEnd"/>
      <w:r>
        <w:rPr>
          <w:lang w:val="en-US"/>
        </w:rPr>
        <w:t xml:space="preserve"> cost to sample model that we consider here and fitted that model to participants</w:t>
      </w:r>
      <w:r>
        <w:rPr>
          <w:rtl/>
        </w:rPr>
        <w:t xml:space="preserve">’ </w:t>
      </w:r>
      <w:r>
        <w:rPr>
          <w:lang w:val="en-US"/>
        </w:rPr>
        <w:t>sampling choice on an economic full information task. However</w:t>
      </w:r>
      <w:ins w:id="344" w:author="Sahira van de Wouw" w:date="2023-11-30T19:29:00Z">
        <w:r>
          <w:rPr>
            <w:lang w:val="en-US"/>
          </w:rPr>
          <w:t>,</w:t>
        </w:r>
      </w:ins>
      <w:r>
        <w:rPr>
          <w:lang w:val="en-US"/>
        </w:rPr>
        <w:t xml:space="preserve"> that study did not perform a model comparison with alternative models. Moreover, our current study for the first time provides a comprehensive parameter recovery analysis for this model and </w:t>
      </w:r>
      <w:proofErr w:type="gramStart"/>
      <w:r>
        <w:rPr>
          <w:lang w:val="en-US"/>
        </w:rPr>
        <w:t>a number of</w:t>
      </w:r>
      <w:proofErr w:type="gramEnd"/>
      <w:r>
        <w:rPr>
          <w:lang w:val="en-US"/>
        </w:rPr>
        <w:t xml:space="preserve"> other </w:t>
      </w:r>
      <w:proofErr w:type="spellStart"/>
      <w:r>
        <w:rPr>
          <w:lang w:val="en-US"/>
        </w:rPr>
        <w:t>parameterised</w:t>
      </w:r>
      <w:proofErr w:type="spellEnd"/>
      <w:r>
        <w:rPr>
          <w:lang w:val="en-US"/>
        </w:rPr>
        <w:t xml:space="preserve"> versions of this model (Supplementary Text A and Figures S1-S3). Our work also builds on the approach recently taken by Baumann et al. (2020), who compared the CO OV model we consider here with </w:t>
      </w:r>
      <w:r>
        <w:rPr>
          <w:rtl/>
          <w:lang w:val="ar-SA"/>
        </w:rPr>
        <w:t>“</w:t>
      </w:r>
      <w:r>
        <w:rPr>
          <w:lang w:val="en-US"/>
        </w:rPr>
        <w:t>threshold models</w:t>
      </w:r>
      <w:r>
        <w:t xml:space="preserve">” </w:t>
      </w:r>
      <w:r>
        <w:rPr>
          <w:lang w:val="en-US"/>
        </w:rPr>
        <w:t>(Lee, 2006). Although these threshold models are useful tools for directly estimating participants</w:t>
      </w:r>
      <w:r>
        <w:rPr>
          <w:rtl/>
        </w:rPr>
        <w:t xml:space="preserve">’ </w:t>
      </w:r>
      <w:r>
        <w:rPr>
          <w:lang w:val="en-US"/>
        </w:rPr>
        <w:t>choice thresholds at each sequence position from participants</w:t>
      </w:r>
      <w:r>
        <w:rPr>
          <w:rtl/>
        </w:rPr>
        <w:t xml:space="preserve">’ </w:t>
      </w:r>
      <w:proofErr w:type="spellStart"/>
      <w:r>
        <w:rPr>
          <w:lang w:val="en-US"/>
        </w:rPr>
        <w:t>behaviour</w:t>
      </w:r>
      <w:proofErr w:type="spellEnd"/>
      <w:r>
        <w:rPr>
          <w:lang w:val="en-US"/>
        </w:rPr>
        <w:t xml:space="preserve"> data, we took a different approach for our model comparison. Our approach was to compare models that are </w:t>
      </w:r>
      <w:r>
        <w:rPr>
          <w:rtl/>
          <w:lang w:val="ar-SA"/>
        </w:rPr>
        <w:t>“</w:t>
      </w:r>
      <w:proofErr w:type="spellStart"/>
      <w:r>
        <w:rPr>
          <w:lang w:val="fr-FR"/>
        </w:rPr>
        <w:t>computational</w:t>
      </w:r>
      <w:proofErr w:type="spellEnd"/>
      <w:r>
        <w:t xml:space="preserve">” </w:t>
      </w:r>
      <w:r>
        <w:rPr>
          <w:lang w:val="en-US"/>
        </w:rPr>
        <w:t xml:space="preserve">in the sense that they specify the computations that participants might theoretically be using to accurately solve the task, including specification of how participants compute their decision thresholds. In the </w:t>
      </w:r>
      <w:proofErr w:type="spellStart"/>
      <w:r>
        <w:rPr>
          <w:lang w:val="en-US"/>
        </w:rPr>
        <w:t>parameterised</w:t>
      </w:r>
      <w:proofErr w:type="spellEnd"/>
      <w:r>
        <w:rPr>
          <w:lang w:val="en-US"/>
        </w:rPr>
        <w:t xml:space="preserve">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Using these models, there is no need to explicitly </w:t>
      </w:r>
      <w:proofErr w:type="spellStart"/>
      <w:r>
        <w:rPr>
          <w:lang w:val="en-US"/>
        </w:rPr>
        <w:t>parameterise</w:t>
      </w:r>
      <w:proofErr w:type="spellEnd"/>
      <w:r>
        <w:rPr>
          <w:lang w:val="en-US"/>
        </w:rPr>
        <w:t xml:space="preserve"> the threshold, as it arises naturally from the computations within the model. Moreover, we obtain the added capability of </w:t>
      </w:r>
      <w:proofErr w:type="spellStart"/>
      <w:r>
        <w:rPr>
          <w:lang w:val="en-US"/>
        </w:rPr>
        <w:t>parameterising</w:t>
      </w:r>
      <w:proofErr w:type="spellEnd"/>
      <w:r>
        <w:rPr>
          <w:lang w:val="en-US"/>
        </w:rPr>
        <w:t xml:space="preserve"> bias terms (e.g., the cost to sample)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w:t>
      </w:r>
      <w:r>
        <w:rPr>
          <w:rtl/>
        </w:rPr>
        <w:t xml:space="preserve">’ </w:t>
      </w:r>
      <w:r>
        <w:rPr>
          <w:lang w:val="en-US"/>
        </w:rPr>
        <w:t xml:space="preserve">data than the CO OV model, in which the decision threshold is established after the cut off sequence position and henceforth remains fixed. Indeed, our model comparison also </w:t>
      </w:r>
      <w:proofErr w:type="spellStart"/>
      <w:r>
        <w:rPr>
          <w:lang w:val="en-US"/>
        </w:rPr>
        <w:t>favoured</w:t>
      </w:r>
      <w:proofErr w:type="spellEnd"/>
      <w:r>
        <w:rPr>
          <w:lang w:val="en-US"/>
        </w:rPr>
        <w:t xml:space="preserve"> variable-threshold models (i.e., the CS </w:t>
      </w:r>
      <w:r>
        <w:rPr>
          <w:lang w:val="en-US"/>
        </w:rPr>
        <w:lastRenderedPageBreak/>
        <w:t xml:space="preserve">OV and CS SV models) over the more rigid thresholds of the CO OV heuristic. </w:t>
      </w:r>
      <w:r>
        <w:br/>
      </w:r>
      <w:commentRangeStart w:id="345"/>
    </w:p>
    <w:p w14:paraId="2EEEAF1F" w14:textId="77777777" w:rsidR="00CD408A" w:rsidRDefault="00000000">
      <w:pPr>
        <w:pStyle w:val="Body"/>
        <w:spacing w:line="480" w:lineRule="auto"/>
        <w:ind w:firstLine="720"/>
      </w:pPr>
      <w:r>
        <w:rPr>
          <w:strike/>
          <w:lang w:val="en-US"/>
        </w:rPr>
        <w:t xml:space="preserve">In a surprising finding, we predicted that the methods </w:t>
      </w:r>
      <w:proofErr w:type="gramStart"/>
      <w:r>
        <w:rPr>
          <w:strike/>
          <w:lang w:val="en-US"/>
        </w:rPr>
        <w:t>features</w:t>
      </w:r>
      <w:proofErr w:type="gramEnd"/>
      <w:r>
        <w:rPr>
          <w:strike/>
          <w:lang w:val="en-US"/>
        </w:rPr>
        <w:t xml:space="preserve"> we introduced into the </w:t>
      </w:r>
      <w:r>
        <w:rPr>
          <w:strike/>
          <w:rtl/>
          <w:lang w:val="ar-SA"/>
        </w:rPr>
        <w:t>“</w:t>
      </w:r>
      <w:r>
        <w:rPr>
          <w:strike/>
          <w:lang w:val="en-US"/>
        </w:rPr>
        <w:t>full</w:t>
      </w:r>
      <w:r>
        <w:rPr>
          <w:strike/>
        </w:rPr>
        <w:t xml:space="preserve">” </w:t>
      </w:r>
      <w:r>
        <w:rPr>
          <w:strike/>
          <w:lang w:val="en-US"/>
        </w:rPr>
        <w:t xml:space="preserve">conditions in our pilot and Studies 1, 2 and 3 would lead to oversampling bias (as in Furl et al., 2019, van de Wouw, 2022). </w:t>
      </w:r>
      <w:commentRangeEnd w:id="345"/>
      <w:r>
        <w:commentReference w:id="345"/>
      </w:r>
      <w:r>
        <w:rPr>
          <w:strike/>
          <w:lang w:val="en-US"/>
        </w:rPr>
        <w:t xml:space="preserve">Yet, instead of observing oversampling bias, these conditions merely reduced the undersampling bias to the point that a higher sample size (Study 2) was needed to determine to what extent a bias exists. We surmise that there is still at least one more factor, not considered in the present study, that is needed to switch </w:t>
      </w:r>
      <w:proofErr w:type="spellStart"/>
      <w:r>
        <w:rPr>
          <w:strike/>
          <w:lang w:val="en-US"/>
        </w:rPr>
        <w:t>behaviour</w:t>
      </w:r>
      <w:proofErr w:type="spellEnd"/>
      <w:r>
        <w:rPr>
          <w:strike/>
          <w:lang w:val="en-US"/>
        </w:rPr>
        <w:t xml:space="preserve"> from undersampling to unambiguous oversampling, for the same sequence length (Previous studies showing oversampling also used sequence length 12, as we also predominantly did here). This factor may be the domain: picture based versus numeric / economic.</w:t>
      </w:r>
      <w:r>
        <w:t xml:space="preserve"> </w:t>
      </w:r>
      <w:commentRangeStart w:id="346"/>
      <w:r>
        <w:rPr>
          <w:lang w:val="en-US"/>
        </w:rPr>
        <w:t xml:space="preserve">Indeed, as we suggested above, one possibility is that participants may find sampling to be differentially rewarding, depending on the stimulus domain. Another possibility is that sampling rates may depend on the shape of the generating distribution. Previous studies have shown that the shape of the generating distribution can modulate sampling rate, as shown using </w:t>
      </w:r>
      <w:proofErr w:type="gramStart"/>
      <w:r>
        <w:rPr>
          <w:lang w:val="en-US"/>
        </w:rPr>
        <w:t>artificially-manipulated</w:t>
      </w:r>
      <w:proofErr w:type="gramEnd"/>
      <w:r>
        <w:rPr>
          <w:lang w:val="en-US"/>
        </w:rPr>
        <w:t xml:space="preserve"> distributions of numerical stimuli (Baumann et al., 2020; Guan &amp; Lee, 2018), and relatively natural distributions from picture-based domains (van de Wouw et al., 2022).</w:t>
      </w:r>
      <w:commentRangeEnd w:id="346"/>
      <w:r>
        <w:commentReference w:id="346"/>
      </w:r>
    </w:p>
    <w:p w14:paraId="495270B0" w14:textId="77777777" w:rsidR="00CD408A" w:rsidRDefault="00000000">
      <w:pPr>
        <w:pStyle w:val="Body"/>
        <w:spacing w:line="480" w:lineRule="auto"/>
        <w:ind w:firstLine="720"/>
      </w:pPr>
      <w:r>
        <w:rPr>
          <w:lang w:val="en-US"/>
        </w:rPr>
        <w:t>There are some important methodological issues worth mentioning, that should be relevant when designing future studies in this field. The first issue relates to the potential concern that the apparent recalcitrant rigidity of participants</w:t>
      </w:r>
      <w:r>
        <w:rPr>
          <w:rtl/>
        </w:rPr>
        <w:t xml:space="preserve">’ </w:t>
      </w:r>
      <w:r>
        <w:rPr>
          <w:lang w:val="en-US"/>
        </w:rPr>
        <w:t xml:space="preserve">sampling behavior occurs because some unknown feature of our paradigm prevents measurement of the true effects of sampling. We added Study 3, in part, to assuage this concern by showing successful replication of an effect of sequence length on participant sampling. Nevertheless, it is apparent that participants do not adjust their sampling </w:t>
      </w:r>
      <w:proofErr w:type="spellStart"/>
      <w:r>
        <w:rPr>
          <w:lang w:val="en-US"/>
        </w:rPr>
        <w:t>behaviour</w:t>
      </w:r>
      <w:proofErr w:type="spellEnd"/>
      <w:r>
        <w:rPr>
          <w:lang w:val="en-US"/>
        </w:rPr>
        <w:t xml:space="preserve"> with ease. The second issue relates to one of the more obvious differences between paradigms previously showing undersampling (e.g., Costa &amp; Averbeck, 2015) and those showing </w:t>
      </w:r>
      <w:r>
        <w:rPr>
          <w:lang w:val="en-US"/>
        </w:rPr>
        <w:lastRenderedPageBreak/>
        <w:t xml:space="preserve">oversampling (e.g., van de Wouw, 2022). Namely, the former implement their IO models using objective price value and the latter implement their IO models using subjective values obtained in a previous rating phase. In the current study, for the most part, OV and SV versions of ideal observer and theoretical models showed only relatively minor differences in </w:t>
      </w:r>
      <w:proofErr w:type="spellStart"/>
      <w:r>
        <w:rPr>
          <w:lang w:val="en-US"/>
        </w:rPr>
        <w:t>behavioural</w:t>
      </w:r>
      <w:proofErr w:type="spellEnd"/>
      <w:r>
        <w:rPr>
          <w:lang w:val="en-US"/>
        </w:rPr>
        <w:t xml:space="preserve"> performance and model fitting. We conclude that this difference </w:t>
      </w:r>
      <w:ins w:id="347" w:author="Sahira van de Wouw" w:date="2023-11-30T19:48:00Z">
        <w:r>
          <w:rPr>
            <w:lang w:val="en-US"/>
          </w:rPr>
          <w:t xml:space="preserve">therefore </w:t>
        </w:r>
      </w:ins>
      <w:r>
        <w:rPr>
          <w:lang w:val="en-US"/>
        </w:rPr>
        <w:t xml:space="preserve">cannot account for different sampling biases, and that from a practical standpoint it makes little difference which one </w:t>
      </w:r>
      <w:del w:id="348" w:author="Sahira van de Wouw" w:date="2023-11-30T19:48:00Z">
        <w:r>
          <w:rPr>
            <w:lang w:val="en-US"/>
          </w:rPr>
          <w:delText>uses</w:delText>
        </w:r>
      </w:del>
      <w:ins w:id="349" w:author="Sahira van de Wouw" w:date="2023-11-30T19:48:00Z">
        <w:r>
          <w:rPr>
            <w:lang w:val="en-US"/>
          </w:rPr>
          <w:t>is used</w:t>
        </w:r>
      </w:ins>
      <w:r>
        <w:rPr>
          <w:lang w:val="en-US"/>
        </w:rPr>
        <w:t xml:space="preserve"> when modelling. The third issue concerns how participants learn the generating distribution of option values before engaging with the optimal stopping task. Previous research has tried several different approaches to control or identify the generating distribution upon which participants operate in optimal stopping tasks. Baumann et al. (2020), for example, included a learning phase prior to the optimal stopping task to ensure that participants were acquainted with the generating distribution. Like Lee and Courey (2020), they implemented visual presentations of abstract mathematical probability distributions. Participants were asked to draw a histogram on which they received feedback to ensure their understanding of the distribution. According to Goldstein and Rothschild (2014), such a graphical elicitation technique can lead to rather accurate representations of probability distributions in participants. Nevertheless, it is unlikely that people learn beliefs about option probabilities in the real world (e.g., when renting an apartment, or buying a smartphone) by </w:t>
      </w:r>
      <w:proofErr w:type="spellStart"/>
      <w:r>
        <w:rPr>
          <w:lang w:val="en-US"/>
        </w:rPr>
        <w:t>memorising</w:t>
      </w:r>
      <w:proofErr w:type="spellEnd"/>
      <w:r>
        <w:rPr>
          <w:lang w:val="en-US"/>
        </w:rPr>
        <w:t xml:space="preserve"> images of statistical distributions. Instead, they are more likely to build up probabilistic beliefs from frequent sequential encounters with other options. The initial ratings phase we used here provides a degree of incidental sequential encounters with option values. Nevertheless, our data here suggests that participants</w:t>
      </w:r>
      <w:r>
        <w:rPr>
          <w:rtl/>
        </w:rPr>
        <w:t xml:space="preserve">’ </w:t>
      </w:r>
      <w:r>
        <w:rPr>
          <w:lang w:val="en-US"/>
        </w:rPr>
        <w:t xml:space="preserve">sampling </w:t>
      </w:r>
      <w:proofErr w:type="spellStart"/>
      <w:r>
        <w:rPr>
          <w:lang w:val="en-US"/>
        </w:rPr>
        <w:t>behaviour</w:t>
      </w:r>
      <w:proofErr w:type="spellEnd"/>
      <w:r>
        <w:rPr>
          <w:lang w:val="en-US"/>
        </w:rPr>
        <w:t xml:space="preserve"> does not depend much on whether there is any pre-exposure to option values within the study or not. It is possible that participants do not use any prior distribution, although the CO heuristic (which assumes no beliefs about the prior generating distribution) did not fit participants</w:t>
      </w:r>
      <w:r>
        <w:rPr>
          <w:rtl/>
        </w:rPr>
        <w:t xml:space="preserve">’ </w:t>
      </w:r>
      <w:proofErr w:type="spellStart"/>
      <w:r>
        <w:rPr>
          <w:lang w:val="en-US"/>
        </w:rPr>
        <w:t>behaviour</w:t>
      </w:r>
      <w:proofErr w:type="spellEnd"/>
      <w:r>
        <w:rPr>
          <w:lang w:val="en-US"/>
        </w:rPr>
        <w:t xml:space="preserve"> as well as a model that did assume such a distribution (i.e., the CS model). A fourth issue concerns how participants learn from repeated engagements with sequences, as studies of the secretary problem (in which participants may not </w:t>
      </w:r>
      <w:r>
        <w:rPr>
          <w:lang w:val="en-US"/>
        </w:rPr>
        <w:lastRenderedPageBreak/>
        <w:t>have knowledge of a prior distribution) show participants</w:t>
      </w:r>
      <w:r>
        <w:rPr>
          <w:rtl/>
        </w:rPr>
        <w:t xml:space="preserve">’ </w:t>
      </w:r>
      <w:r>
        <w:rPr>
          <w:lang w:val="en-US"/>
        </w:rPr>
        <w:t>sampling rates can change from sequence to sequence as participants learn (Goldstein et al., 2020). However, we did not find learning effects across sequences here, consistent with previous reports of studies on full-information problems (Lee, 2006).</w:t>
      </w:r>
    </w:p>
    <w:p w14:paraId="7AB9DAB6" w14:textId="77777777" w:rsidR="00CD408A" w:rsidRDefault="00000000">
      <w:pPr>
        <w:pStyle w:val="Body"/>
        <w:spacing w:line="480" w:lineRule="auto"/>
        <w:ind w:firstLine="720"/>
      </w:pPr>
      <w:r>
        <w:rPr>
          <w:lang w:val="en-US"/>
        </w:rPr>
        <w:t>In summary, we show that</w:t>
      </w:r>
      <w:del w:id="350" w:author="Sahira van de Wouw" w:date="2023-11-30T19:49:00Z">
        <w:r>
          <w:delText>,</w:delText>
        </w:r>
      </w:del>
      <w:r>
        <w:rPr>
          <w:lang w:val="fr-FR"/>
        </w:rPr>
        <w:t xml:space="preserve"> participants</w:t>
      </w:r>
      <w:r>
        <w:rPr>
          <w:rtl/>
        </w:rPr>
        <w:t xml:space="preserve">’ </w:t>
      </w:r>
      <w:r>
        <w:rPr>
          <w:lang w:val="en-US"/>
        </w:rPr>
        <w:t xml:space="preserve">sampling </w:t>
      </w:r>
      <w:proofErr w:type="spellStart"/>
      <w:r>
        <w:rPr>
          <w:lang w:val="en-US"/>
        </w:rPr>
        <w:t>behaviour</w:t>
      </w:r>
      <w:proofErr w:type="spellEnd"/>
      <w:r>
        <w:rPr>
          <w:lang w:val="en-US"/>
        </w:rPr>
        <w:t xml:space="preserve"> on optimal stopping tasks is relatively insensitive to most methodological manipulations. In contrast, the ideal observer (which reflects optimal performance) is relatively more sensitive than participants to at least the payoff scheme and the sequence length, such that these two factors can modulate the degree of undersampling bias. We explain participants</w:t>
      </w:r>
      <w:r>
        <w:rPr>
          <w:rtl/>
        </w:rPr>
        <w:t xml:space="preserve">’ </w:t>
      </w:r>
      <w:r>
        <w:rPr>
          <w:lang w:val="en-US"/>
        </w:rPr>
        <w:t xml:space="preserve">sampling </w:t>
      </w:r>
      <w:proofErr w:type="spellStart"/>
      <w:r>
        <w:rPr>
          <w:lang w:val="en-US"/>
        </w:rPr>
        <w:t>behaviour</w:t>
      </w:r>
      <w:proofErr w:type="spellEnd"/>
      <w:r>
        <w:rPr>
          <w:lang w:val="en-US"/>
        </w:rPr>
        <w:t xml:space="preserve"> using a theoretical model by which participants implement optimal Bayesian computations to solve the task accurately, but a systematic undersampling bias develops when participants perceive that continued sampling can become intrinsically aversive. </w:t>
      </w:r>
    </w:p>
    <w:p w14:paraId="470882F6" w14:textId="77777777" w:rsidR="00CD408A" w:rsidRDefault="00000000">
      <w:pPr>
        <w:pStyle w:val="Body"/>
        <w:spacing w:line="480" w:lineRule="auto"/>
      </w:pPr>
      <w:r>
        <w:rPr>
          <w:rFonts w:ascii="Arial Unicode MS" w:hAnsi="Arial Unicode MS"/>
        </w:rPr>
        <w:br w:type="page"/>
      </w:r>
    </w:p>
    <w:p w14:paraId="2C94E12C" w14:textId="77777777" w:rsidR="00CD408A" w:rsidRDefault="00CD408A">
      <w:pPr>
        <w:pStyle w:val="Body"/>
      </w:pPr>
    </w:p>
    <w:p w14:paraId="668F2B99" w14:textId="77777777" w:rsidR="00CD408A" w:rsidRDefault="00000000">
      <w:pPr>
        <w:pStyle w:val="Body"/>
        <w:spacing w:after="120" w:line="480" w:lineRule="auto"/>
      </w:pPr>
      <w:r>
        <w:rPr>
          <w:lang w:val="pt-PT"/>
        </w:rPr>
        <w:t>Reference List</w:t>
      </w:r>
    </w:p>
    <w:p w14:paraId="1D888BE3" w14:textId="77777777" w:rsidR="00CD408A" w:rsidRDefault="00000000">
      <w:pPr>
        <w:pStyle w:val="Body"/>
        <w:spacing w:after="120" w:line="480" w:lineRule="auto"/>
        <w:ind w:firstLine="720"/>
      </w:pPr>
      <w:r>
        <w:rPr>
          <w:lang w:val="de-DE"/>
        </w:rPr>
        <w:t>Anwyl-Irvine, A. L., Massonni</w:t>
      </w:r>
      <w:r>
        <w:rPr>
          <w:lang w:val="fr-FR"/>
        </w:rPr>
        <w:t>é</w:t>
      </w:r>
      <w:r>
        <w:rPr>
          <w:lang w:val="en-US"/>
        </w:rPr>
        <w:t>, J., Flitton, A., Kirkham, N., &amp; Evershed, J. K. (2020). Gorilla in our midst: An online behavioral experiment builder. Behavior Research Methods 52, 388</w:t>
      </w:r>
      <w:r>
        <w:t xml:space="preserve">–407. </w:t>
      </w:r>
      <w:hyperlink r:id="rId27" w:history="1">
        <w:r>
          <w:rPr>
            <w:rStyle w:val="Hyperlink0"/>
            <w:lang w:val="en-US"/>
          </w:rPr>
          <w:t>https://doi.org/10.3758/s13428-019-01237-x</w:t>
        </w:r>
      </w:hyperlink>
    </w:p>
    <w:p w14:paraId="1A6B4E3F" w14:textId="77777777" w:rsidR="00CD408A" w:rsidRDefault="00000000">
      <w:pPr>
        <w:pStyle w:val="Body"/>
        <w:spacing w:after="120" w:line="480" w:lineRule="auto"/>
        <w:ind w:firstLine="720"/>
      </w:pPr>
      <w:r>
        <w:rPr>
          <w:lang w:val="en-US"/>
        </w:rPr>
        <w:t xml:space="preserve">Averbeck, B. B. (2015). Theory of choice in bandit, information sampling and foraging tasks. </w:t>
      </w:r>
      <w:proofErr w:type="spellStart"/>
      <w:r>
        <w:rPr>
          <w:i/>
          <w:iCs/>
        </w:rPr>
        <w:t>PLoS</w:t>
      </w:r>
      <w:proofErr w:type="spellEnd"/>
      <w:r>
        <w:rPr>
          <w:i/>
          <w:iCs/>
        </w:rPr>
        <w:t xml:space="preserve"> Computational Biology 11</w:t>
      </w:r>
      <w:r>
        <w:t xml:space="preserve">, e1004164. </w:t>
      </w:r>
      <w:hyperlink r:id="rId28" w:history="1">
        <w:r>
          <w:rPr>
            <w:rStyle w:val="Hyperlink0"/>
            <w:lang w:val="en-US"/>
          </w:rPr>
          <w:t>https://doi.org/10.1371/journal.pcbi.1004164</w:t>
        </w:r>
      </w:hyperlink>
    </w:p>
    <w:p w14:paraId="21A58501" w14:textId="77777777" w:rsidR="00CD408A" w:rsidRDefault="00000000">
      <w:pPr>
        <w:pStyle w:val="Body"/>
        <w:spacing w:after="120" w:line="480" w:lineRule="auto"/>
        <w:ind w:firstLine="720"/>
      </w:pPr>
      <w:r>
        <w:rPr>
          <w:lang w:val="en-US"/>
        </w:rPr>
        <w:t xml:space="preserve">Baumann, C., </w:t>
      </w:r>
      <w:proofErr w:type="spellStart"/>
      <w:r>
        <w:rPr>
          <w:lang w:val="en-US"/>
        </w:rPr>
        <w:t>Singmann</w:t>
      </w:r>
      <w:proofErr w:type="spellEnd"/>
      <w:r>
        <w:rPr>
          <w:lang w:val="en-US"/>
        </w:rPr>
        <w:t xml:space="preserve">, H., Gershman, S. J., &amp; von </w:t>
      </w:r>
      <w:proofErr w:type="spellStart"/>
      <w:r>
        <w:rPr>
          <w:lang w:val="en-US"/>
        </w:rPr>
        <w:t>Helversen</w:t>
      </w:r>
      <w:proofErr w:type="spellEnd"/>
      <w:r>
        <w:rPr>
          <w:lang w:val="en-US"/>
        </w:rPr>
        <w:t xml:space="preserve">, B. (2020). A linear threshold model for optimal stopping behavior. </w:t>
      </w:r>
      <w:r>
        <w:rPr>
          <w:i/>
          <w:iCs/>
          <w:lang w:val="en-US"/>
        </w:rPr>
        <w:t>Proceedings of the National Academy of Sciences 117,</w:t>
      </w:r>
      <w:r>
        <w:t xml:space="preserve"> 12750–12755. </w:t>
      </w:r>
      <w:hyperlink r:id="rId29" w:history="1">
        <w:r>
          <w:rPr>
            <w:rStyle w:val="Hyperlink0"/>
            <w:lang w:val="pt-PT"/>
          </w:rPr>
          <w:t>https://doi.org/10.1073/pnas.2002312117</w:t>
        </w:r>
      </w:hyperlink>
    </w:p>
    <w:p w14:paraId="65EC4117" w14:textId="77777777" w:rsidR="00CD408A" w:rsidRDefault="00000000">
      <w:pPr>
        <w:pStyle w:val="Body"/>
        <w:spacing w:after="120" w:line="480" w:lineRule="auto"/>
        <w:ind w:firstLine="720"/>
      </w:pPr>
      <w:r>
        <w:rPr>
          <w:lang w:val="en-US"/>
        </w:rPr>
        <w:t xml:space="preserve">Cardinale, E. M., </w:t>
      </w:r>
      <w:proofErr w:type="spellStart"/>
      <w:r>
        <w:rPr>
          <w:lang w:val="en-US"/>
        </w:rPr>
        <w:t>Pagliaccio</w:t>
      </w:r>
      <w:proofErr w:type="spellEnd"/>
      <w:r>
        <w:rPr>
          <w:lang w:val="en-US"/>
        </w:rPr>
        <w:t xml:space="preserve">, D., </w:t>
      </w:r>
      <w:proofErr w:type="spellStart"/>
      <w:r>
        <w:rPr>
          <w:lang w:val="en-US"/>
        </w:rPr>
        <w:t>Swetlitz</w:t>
      </w:r>
      <w:proofErr w:type="spellEnd"/>
      <w:r>
        <w:rPr>
          <w:lang w:val="en-US"/>
        </w:rPr>
        <w:t xml:space="preserve">, C., Grassie, H., Abend, R., Costa, V., Averbeck, B. B., Brotman, M. A., Pine, D. S., </w:t>
      </w:r>
      <w:proofErr w:type="spellStart"/>
      <w:r>
        <w:rPr>
          <w:lang w:val="en-US"/>
        </w:rPr>
        <w:t>Leibenluft</w:t>
      </w:r>
      <w:proofErr w:type="spellEnd"/>
      <w:r>
        <w:rPr>
          <w:lang w:val="en-US"/>
        </w:rPr>
        <w:t xml:space="preserve">, E., &amp; </w:t>
      </w:r>
      <w:proofErr w:type="spellStart"/>
      <w:r>
        <w:rPr>
          <w:lang w:val="en-US"/>
        </w:rPr>
        <w:t>Kircanski</w:t>
      </w:r>
      <w:proofErr w:type="spellEnd"/>
      <w:r>
        <w:rPr>
          <w:lang w:val="en-US"/>
        </w:rPr>
        <w:t xml:space="preserve">, K. (2021). Deliberative choice strategies in youths: Relevance to transdiagnostic anxiety symptoms. </w:t>
      </w:r>
      <w:r>
        <w:rPr>
          <w:i/>
          <w:iCs/>
          <w:lang w:val="en-US"/>
        </w:rPr>
        <w:t>Clinical Psychological Science</w:t>
      </w:r>
      <w:r>
        <w:t xml:space="preserve">, 1–11. </w:t>
      </w:r>
      <w:hyperlink r:id="rId30" w:history="1">
        <w:r>
          <w:rPr>
            <w:rStyle w:val="Hyperlink0"/>
            <w:lang w:val="en-US"/>
          </w:rPr>
          <w:t>https://doi.org/10.1177/2167702621991805</w:t>
        </w:r>
      </w:hyperlink>
    </w:p>
    <w:p w14:paraId="338A055E" w14:textId="77777777" w:rsidR="00CD408A" w:rsidRDefault="00000000">
      <w:pPr>
        <w:pStyle w:val="Body"/>
        <w:spacing w:after="120" w:line="480" w:lineRule="auto"/>
        <w:ind w:firstLine="720"/>
      </w:pPr>
      <w:r>
        <w:rPr>
          <w:lang w:val="en-US"/>
        </w:rPr>
        <w:t xml:space="preserve">Castellano, S., Cadeddu, G., &amp; </w:t>
      </w:r>
      <w:proofErr w:type="spellStart"/>
      <w:r>
        <w:rPr>
          <w:lang w:val="en-US"/>
        </w:rPr>
        <w:t>Cermelli</w:t>
      </w:r>
      <w:proofErr w:type="spellEnd"/>
      <w:r>
        <w:rPr>
          <w:lang w:val="en-US"/>
        </w:rPr>
        <w:t xml:space="preserve">, P. (2012). Computational mate choice: Theory and empirical evidence. </w:t>
      </w:r>
      <w:proofErr w:type="spellStart"/>
      <w:r>
        <w:rPr>
          <w:i/>
          <w:iCs/>
          <w:lang w:val="en-US"/>
        </w:rPr>
        <w:t>Behavioural</w:t>
      </w:r>
      <w:proofErr w:type="spellEnd"/>
      <w:r>
        <w:rPr>
          <w:i/>
          <w:iCs/>
          <w:lang w:val="en-US"/>
        </w:rPr>
        <w:t xml:space="preserve"> Processes, 90,</w:t>
      </w:r>
      <w:r>
        <w:t xml:space="preserve"> 261–277. </w:t>
      </w:r>
      <w:hyperlink r:id="rId31" w:history="1">
        <w:r>
          <w:rPr>
            <w:rStyle w:val="Hyperlink0"/>
          </w:rPr>
          <w:t>https://doi.org/10.1016/j.beproc.2012.02.010</w:t>
        </w:r>
      </w:hyperlink>
    </w:p>
    <w:p w14:paraId="50FCC435" w14:textId="77777777" w:rsidR="00CD408A" w:rsidRDefault="00000000">
      <w:pPr>
        <w:pStyle w:val="Body"/>
        <w:spacing w:after="120" w:line="480" w:lineRule="auto"/>
        <w:ind w:firstLine="720"/>
      </w:pPr>
      <w:r>
        <w:rPr>
          <w:lang w:val="en-US"/>
        </w:rPr>
        <w:t xml:space="preserve">Castellano, S., &amp; </w:t>
      </w:r>
      <w:proofErr w:type="spellStart"/>
      <w:r>
        <w:rPr>
          <w:lang w:val="en-US"/>
        </w:rPr>
        <w:t>Cermelli</w:t>
      </w:r>
      <w:proofErr w:type="spellEnd"/>
      <w:r>
        <w:rPr>
          <w:lang w:val="en-US"/>
        </w:rPr>
        <w:t xml:space="preserve">, P. (2011). Sampling and assessment accuracy in mate choice: A random-walk model of information processing in mating decision. </w:t>
      </w:r>
      <w:r>
        <w:rPr>
          <w:i/>
          <w:iCs/>
          <w:lang w:val="en-US"/>
        </w:rPr>
        <w:t>Journal of Theoretical Biology, 274,</w:t>
      </w:r>
      <w:r>
        <w:t xml:space="preserve"> 161–169. </w:t>
      </w:r>
      <w:hyperlink r:id="rId32" w:history="1">
        <w:r>
          <w:rPr>
            <w:rStyle w:val="Hyperlink0"/>
          </w:rPr>
          <w:t>https://doi.org/10.1016/j.jtbi.2011.01.001</w:t>
        </w:r>
      </w:hyperlink>
    </w:p>
    <w:p w14:paraId="0C001606" w14:textId="77777777" w:rsidR="00CD408A" w:rsidRDefault="00000000">
      <w:pPr>
        <w:pStyle w:val="Body"/>
        <w:spacing w:after="120" w:line="480" w:lineRule="auto"/>
        <w:ind w:firstLine="720"/>
      </w:pPr>
      <w:r>
        <w:rPr>
          <w:lang w:val="en-US"/>
        </w:rPr>
        <w:t xml:space="preserve">Costa, V. D, &amp; Averbeck, B. B. (2015). Frontal-parietal and limbic-striatal activity underlies information sampling in the best choice problem. </w:t>
      </w:r>
      <w:r>
        <w:rPr>
          <w:i/>
          <w:iCs/>
          <w:lang w:val="it-IT"/>
        </w:rPr>
        <w:t>Cerebral Cortex</w:t>
      </w:r>
      <w:r>
        <w:t xml:space="preserve"> </w:t>
      </w:r>
      <w:r>
        <w:rPr>
          <w:i/>
          <w:iCs/>
        </w:rPr>
        <w:t>25,</w:t>
      </w:r>
      <w:r>
        <w:t xml:space="preserve"> 972–982. </w:t>
      </w:r>
      <w:hyperlink r:id="rId33" w:history="1">
        <w:r>
          <w:rPr>
            <w:rStyle w:val="Hyperlink0"/>
            <w:lang w:val="pt-PT"/>
          </w:rPr>
          <w:t>https://doi.org/10.1093/cercor/bht286</w:t>
        </w:r>
      </w:hyperlink>
      <w:r>
        <w:t>.</w:t>
      </w:r>
    </w:p>
    <w:p w14:paraId="7A59A5D0" w14:textId="77777777" w:rsidR="00CD408A" w:rsidRDefault="00000000">
      <w:pPr>
        <w:pStyle w:val="Body"/>
        <w:spacing w:after="120" w:line="480" w:lineRule="auto"/>
        <w:ind w:firstLine="720"/>
      </w:pPr>
      <w:r>
        <w:rPr>
          <w:lang w:val="en-US"/>
        </w:rPr>
        <w:lastRenderedPageBreak/>
        <w:t xml:space="preserve">de Leeuw, J.R., Gilbert, R.A., &amp; </w:t>
      </w:r>
      <w:proofErr w:type="spellStart"/>
      <w:r>
        <w:rPr>
          <w:lang w:val="en-US"/>
        </w:rPr>
        <w:t>Luchterhandt</w:t>
      </w:r>
      <w:proofErr w:type="spellEnd"/>
      <w:r>
        <w:rPr>
          <w:lang w:val="en-US"/>
        </w:rPr>
        <w:t xml:space="preserve">, B. (2023). </w:t>
      </w:r>
      <w:proofErr w:type="spellStart"/>
      <w:r>
        <w:rPr>
          <w:lang w:val="en-US"/>
        </w:rPr>
        <w:t>jsPsych</w:t>
      </w:r>
      <w:proofErr w:type="spellEnd"/>
      <w:r>
        <w:rPr>
          <w:lang w:val="en-US"/>
        </w:rPr>
        <w:t xml:space="preserve">: Enabling an open-source collaborative ecosystem of behavioral experiments. Journal of </w:t>
      </w:r>
      <w:proofErr w:type="gramStart"/>
      <w:r>
        <w:rPr>
          <w:lang w:val="en-US"/>
        </w:rPr>
        <w:t>Open Source</w:t>
      </w:r>
      <w:proofErr w:type="gramEnd"/>
      <w:r>
        <w:rPr>
          <w:lang w:val="en-US"/>
        </w:rPr>
        <w:t xml:space="preserve"> Software, 8(85), 5351, </w:t>
      </w:r>
      <w:hyperlink r:id="rId34" w:history="1">
        <w:r>
          <w:rPr>
            <w:rStyle w:val="Hyperlink0"/>
          </w:rPr>
          <w:t>https://joss.theoj.org/papers/10.21105/joss.05351</w:t>
        </w:r>
      </w:hyperlink>
      <w:r>
        <w:t>.</w:t>
      </w:r>
    </w:p>
    <w:p w14:paraId="5C3B2142" w14:textId="77777777" w:rsidR="00CD408A" w:rsidRDefault="00000000">
      <w:pPr>
        <w:pStyle w:val="Body"/>
        <w:spacing w:after="120" w:line="480" w:lineRule="auto"/>
        <w:ind w:firstLine="720"/>
        <w:rPr>
          <w:rStyle w:val="Hyperlink0"/>
        </w:rPr>
      </w:pPr>
      <w:r>
        <w:rPr>
          <w:lang w:val="en-US"/>
        </w:rPr>
        <w:t xml:space="preserve">Ferguson, T. S. (1989). Who solved the secretary problem? </w:t>
      </w:r>
      <w:r>
        <w:rPr>
          <w:i/>
          <w:iCs/>
          <w:lang w:val="en-US"/>
        </w:rPr>
        <w:t>Statistical Science 4</w:t>
      </w:r>
      <w:r>
        <w:t xml:space="preserve">, 282–289. </w:t>
      </w:r>
      <w:hyperlink r:id="rId35" w:history="1">
        <w:r>
          <w:rPr>
            <w:rStyle w:val="Hyperlink0"/>
            <w:lang w:val="en-US"/>
          </w:rPr>
          <w:t>https://doi.org/10.1214/ss/1177012493</w:t>
        </w:r>
      </w:hyperlink>
    </w:p>
    <w:p w14:paraId="6377D530" w14:textId="77777777" w:rsidR="00CD408A" w:rsidRDefault="00000000">
      <w:pPr>
        <w:pStyle w:val="Body"/>
        <w:spacing w:after="120" w:line="480" w:lineRule="auto"/>
        <w:ind w:firstLine="720"/>
      </w:pPr>
      <w:r>
        <w:rPr>
          <w:lang w:val="en-US"/>
        </w:rPr>
        <w:t xml:space="preserve">Freeman, P. R. (1983). The secretary problem and its extensions: A review. </w:t>
      </w:r>
      <w:r>
        <w:rPr>
          <w:i/>
          <w:iCs/>
          <w:lang w:val="fr-FR"/>
        </w:rPr>
        <w:t xml:space="preserve">International </w:t>
      </w:r>
      <w:proofErr w:type="spellStart"/>
      <w:r>
        <w:rPr>
          <w:i/>
          <w:iCs/>
          <w:lang w:val="fr-FR"/>
        </w:rPr>
        <w:t>Statistical</w:t>
      </w:r>
      <w:proofErr w:type="spellEnd"/>
      <w:r>
        <w:rPr>
          <w:i/>
          <w:iCs/>
          <w:lang w:val="fr-FR"/>
        </w:rPr>
        <w:t xml:space="preserve"> </w:t>
      </w:r>
      <w:proofErr w:type="spellStart"/>
      <w:r>
        <w:rPr>
          <w:i/>
          <w:iCs/>
          <w:lang w:val="fr-FR"/>
        </w:rPr>
        <w:t>Review</w:t>
      </w:r>
      <w:proofErr w:type="spellEnd"/>
      <w:r>
        <w:rPr>
          <w:i/>
          <w:iCs/>
          <w:lang w:val="fr-FR"/>
        </w:rPr>
        <w:t xml:space="preserve"> / Revue Internationale de Statistique 51</w:t>
      </w:r>
      <w:r>
        <w:t xml:space="preserve">, 189–206. </w:t>
      </w:r>
      <w:hyperlink r:id="rId36" w:history="1">
        <w:r>
          <w:rPr>
            <w:rStyle w:val="Hyperlink0"/>
            <w:lang w:val="en-US"/>
          </w:rPr>
          <w:t>https://doi.org/10.2307/1402748</w:t>
        </w:r>
      </w:hyperlink>
    </w:p>
    <w:p w14:paraId="073A8814" w14:textId="77777777" w:rsidR="00CD408A" w:rsidRDefault="00000000">
      <w:pPr>
        <w:pStyle w:val="Body"/>
        <w:spacing w:after="120" w:line="480" w:lineRule="auto"/>
        <w:ind w:firstLine="720"/>
      </w:pPr>
      <w:r>
        <w:rPr>
          <w:lang w:val="en-US"/>
        </w:rPr>
        <w:t xml:space="preserve">Furl, N., Averbeck, B. B., &amp; McKay, R. T. (2019). Looking for </w:t>
      </w:r>
      <w:proofErr w:type="spellStart"/>
      <w:r>
        <w:rPr>
          <w:lang w:val="en-US"/>
        </w:rPr>
        <w:t>Mr</w:t>
      </w:r>
      <w:proofErr w:type="spellEnd"/>
      <w:r>
        <w:rPr>
          <w:lang w:val="en-US"/>
        </w:rPr>
        <w:t xml:space="preserve">(s) Right: Decision bias can prevent us from finding the most attractive face. </w:t>
      </w:r>
      <w:r>
        <w:rPr>
          <w:i/>
          <w:iCs/>
        </w:rPr>
        <w:t>Cognitive psychology, 111,</w:t>
      </w:r>
      <w:r>
        <w:t xml:space="preserve"> 1–14. </w:t>
      </w:r>
      <w:hyperlink r:id="rId37" w:history="1">
        <w:r>
          <w:rPr>
            <w:rStyle w:val="Hyperlink0"/>
          </w:rPr>
          <w:t>https://doi.org/10.1016/j.cogpsych.2019.02.002</w:t>
        </w:r>
      </w:hyperlink>
    </w:p>
    <w:p w14:paraId="6B83217C" w14:textId="77777777" w:rsidR="00CD408A" w:rsidRDefault="00000000">
      <w:pPr>
        <w:pStyle w:val="Body"/>
        <w:spacing w:after="120" w:line="480" w:lineRule="auto"/>
        <w:ind w:firstLine="720"/>
      </w:pPr>
      <w:r>
        <w:rPr>
          <w:lang w:val="en-US"/>
        </w:rPr>
        <w:t xml:space="preserve">Gilbert, J. P., &amp; Mosteller, F. (1966). Recognizing the maximum of a sequence. </w:t>
      </w:r>
      <w:r>
        <w:rPr>
          <w:i/>
          <w:iCs/>
          <w:lang w:val="en-US"/>
        </w:rPr>
        <w:t>Journal of the American Statistical Association, 61</w:t>
      </w:r>
      <w:r>
        <w:t xml:space="preserve">, 35–73. </w:t>
      </w:r>
      <w:hyperlink r:id="rId38" w:history="1">
        <w:r>
          <w:rPr>
            <w:rStyle w:val="Hyperlink0"/>
            <w:lang w:val="en-US"/>
          </w:rPr>
          <w:t>https://doi.org/10.2307/2283044</w:t>
        </w:r>
      </w:hyperlink>
    </w:p>
    <w:p w14:paraId="20A8710F" w14:textId="77777777" w:rsidR="00CD408A" w:rsidRDefault="00000000">
      <w:pPr>
        <w:pStyle w:val="Body"/>
        <w:spacing w:after="120" w:line="480" w:lineRule="auto"/>
        <w:ind w:firstLine="720"/>
      </w:pPr>
      <w:r>
        <w:rPr>
          <w:lang w:val="en-US"/>
        </w:rPr>
        <w:t xml:space="preserve">Goldstein, D. G., McAfee, R. P., Suri, S., &amp; Wright, J. R. (2020). Learning When to Stop Searching. </w:t>
      </w:r>
      <w:r>
        <w:rPr>
          <w:i/>
          <w:iCs/>
          <w:lang w:val="fr-FR"/>
        </w:rPr>
        <w:t>Management Science 66,</w:t>
      </w:r>
      <w:r>
        <w:t xml:space="preserve"> 1375–1394. </w:t>
      </w:r>
      <w:hyperlink r:id="rId39" w:history="1">
        <w:r>
          <w:rPr>
            <w:rStyle w:val="Hyperlink0"/>
            <w:lang w:val="en-US"/>
          </w:rPr>
          <w:t>https://doi.org/10.1287/mnsc.2018.3245</w:t>
        </w:r>
      </w:hyperlink>
    </w:p>
    <w:p w14:paraId="79060C36" w14:textId="77777777" w:rsidR="00CD408A" w:rsidRDefault="00000000">
      <w:pPr>
        <w:pStyle w:val="Body"/>
        <w:spacing w:after="120" w:line="480" w:lineRule="auto"/>
        <w:ind w:firstLine="720"/>
      </w:pPr>
      <w:r>
        <w:rPr>
          <w:lang w:val="en-US"/>
        </w:rPr>
        <w:t xml:space="preserve">Goldstein, D. G., &amp; Rothschild, D. (2014). Lay understanding of probability distributions. </w:t>
      </w:r>
      <w:r>
        <w:rPr>
          <w:i/>
          <w:iCs/>
          <w:lang w:val="en-US"/>
        </w:rPr>
        <w:t>Judgment and Decision Making 9</w:t>
      </w:r>
      <w:r>
        <w:t xml:space="preserve">, 1–14. </w:t>
      </w:r>
      <w:hyperlink r:id="rId40" w:history="1">
        <w:r>
          <w:rPr>
            <w:rStyle w:val="Hyperlink0"/>
            <w:lang w:val="en-US"/>
          </w:rPr>
          <w:t>https://doi.org/10.1287/mnsc.2018.3245</w:t>
        </w:r>
      </w:hyperlink>
    </w:p>
    <w:p w14:paraId="780F638F" w14:textId="77777777" w:rsidR="00CD408A" w:rsidRDefault="00000000">
      <w:pPr>
        <w:pStyle w:val="Body"/>
        <w:spacing w:after="120" w:line="480" w:lineRule="auto"/>
        <w:ind w:firstLine="720"/>
      </w:pPr>
      <w:r>
        <w:rPr>
          <w:lang w:val="en-US"/>
        </w:rPr>
        <w:t xml:space="preserve">Guan, M., &amp; Lee, M. D. (2018). The effect of goals and environments on human performance in optimal stopping problems. </w:t>
      </w:r>
      <w:r>
        <w:rPr>
          <w:i/>
          <w:iCs/>
          <w:lang w:val="en-US"/>
        </w:rPr>
        <w:t>Decision 5,</w:t>
      </w:r>
      <w:r>
        <w:t xml:space="preserve"> 339–361. </w:t>
      </w:r>
      <w:hyperlink r:id="rId41" w:history="1">
        <w:r>
          <w:rPr>
            <w:rStyle w:val="Hyperlink0"/>
            <w:lang w:val="en-US"/>
          </w:rPr>
          <w:t>https://doi.org/10.1037/dec0000081</w:t>
        </w:r>
      </w:hyperlink>
    </w:p>
    <w:p w14:paraId="016B4D2E" w14:textId="77777777" w:rsidR="00CD408A" w:rsidRDefault="00000000">
      <w:pPr>
        <w:pStyle w:val="Body"/>
        <w:spacing w:after="120" w:line="480" w:lineRule="auto"/>
        <w:ind w:firstLine="720"/>
      </w:pPr>
      <w:r>
        <w:rPr>
          <w:lang w:val="en-US"/>
        </w:rPr>
        <w:t xml:space="preserve">Guan, M., &amp; Stokes, R. (2020). A cognitive modeling analysis of risk in sequential choice tasks. </w:t>
      </w:r>
      <w:r>
        <w:rPr>
          <w:i/>
          <w:iCs/>
          <w:lang w:val="en-US"/>
        </w:rPr>
        <w:t>Judgment and Decision Making 15,</w:t>
      </w:r>
      <w:r>
        <w:t xml:space="preserve"> 823–850.</w:t>
      </w:r>
    </w:p>
    <w:p w14:paraId="0C7C844D" w14:textId="77777777" w:rsidR="00CD408A" w:rsidRDefault="00000000">
      <w:pPr>
        <w:pStyle w:val="Body"/>
        <w:spacing w:after="120" w:line="480" w:lineRule="auto"/>
        <w:ind w:firstLine="720"/>
      </w:pPr>
      <w:r>
        <w:rPr>
          <w:lang w:val="en-US"/>
        </w:rPr>
        <w:t xml:space="preserve">Kolling, N., Scholl, J., </w:t>
      </w:r>
      <w:proofErr w:type="spellStart"/>
      <w:r>
        <w:rPr>
          <w:lang w:val="en-US"/>
        </w:rPr>
        <w:t>Chekroud</w:t>
      </w:r>
      <w:proofErr w:type="spellEnd"/>
      <w:r>
        <w:rPr>
          <w:lang w:val="en-US"/>
        </w:rPr>
        <w:t xml:space="preserve">, A., Trier, H. A., &amp; Rushworth, M. F. S. (2018). Prospection, perseverance, and insight in sequential behavior. </w:t>
      </w:r>
      <w:r>
        <w:rPr>
          <w:i/>
          <w:iCs/>
        </w:rPr>
        <w:t>Neuron 99,</w:t>
      </w:r>
      <w:r>
        <w:t xml:space="preserve"> 1069–1082. </w:t>
      </w:r>
      <w:hyperlink r:id="rId42" w:history="1">
        <w:r>
          <w:rPr>
            <w:rStyle w:val="Hyperlink0"/>
          </w:rPr>
          <w:t>https://doi.org/10.1016/j.neuron.2018.08.018</w:t>
        </w:r>
      </w:hyperlink>
    </w:p>
    <w:p w14:paraId="1FEC465B" w14:textId="77777777" w:rsidR="00CD408A" w:rsidRDefault="00000000">
      <w:pPr>
        <w:pStyle w:val="Body"/>
        <w:spacing w:after="120" w:line="480" w:lineRule="auto"/>
        <w:ind w:firstLine="720"/>
      </w:pPr>
      <w:r>
        <w:rPr>
          <w:lang w:val="en-US"/>
        </w:rPr>
        <w:lastRenderedPageBreak/>
        <w:t xml:space="preserve">Lee, M. D. (2006). A hierarchical Bayesian model of human decision-making on an optimal stopping problem. </w:t>
      </w:r>
      <w:r>
        <w:rPr>
          <w:i/>
          <w:iCs/>
          <w:lang w:val="en-US"/>
        </w:rPr>
        <w:t>Cognitive Science 30,</w:t>
      </w:r>
      <w:r>
        <w:t xml:space="preserve"> 1–26. </w:t>
      </w:r>
      <w:hyperlink r:id="rId43" w:history="1">
        <w:r>
          <w:rPr>
            <w:rStyle w:val="Hyperlink0"/>
            <w:lang w:val="en-US"/>
          </w:rPr>
          <w:t>https://doi.org/10.1207/s15516709cog0000_69</w:t>
        </w:r>
      </w:hyperlink>
    </w:p>
    <w:p w14:paraId="4653E1DE" w14:textId="77777777" w:rsidR="00CD408A" w:rsidRDefault="00000000">
      <w:pPr>
        <w:pStyle w:val="Body"/>
        <w:spacing w:after="120" w:line="480" w:lineRule="auto"/>
        <w:ind w:firstLine="720"/>
      </w:pPr>
      <w:r>
        <w:rPr>
          <w:lang w:val="en-US"/>
        </w:rPr>
        <w:t xml:space="preserve">Lee, M. D., &amp; Courey, K. A. (2020). Modeling Optimal Stopping in Changing Environments: A Case Study in Mate Selection. </w:t>
      </w:r>
      <w:r>
        <w:rPr>
          <w:i/>
          <w:iCs/>
          <w:lang w:val="en-US"/>
        </w:rPr>
        <w:t>Computational Brain &amp; Behavior 4</w:t>
      </w:r>
      <w:r>
        <w:t xml:space="preserve">, 1–17. </w:t>
      </w:r>
      <w:hyperlink r:id="rId44" w:history="1">
        <w:r>
          <w:rPr>
            <w:rStyle w:val="Hyperlink0"/>
            <w:lang w:val="en-US"/>
          </w:rPr>
          <w:t>https://doi.org/10.1007/s42113-020-00085-9</w:t>
        </w:r>
      </w:hyperlink>
    </w:p>
    <w:p w14:paraId="1B0CEAD0" w14:textId="77777777" w:rsidR="00CD408A" w:rsidRDefault="00000000">
      <w:pPr>
        <w:pStyle w:val="Body"/>
        <w:spacing w:after="120" w:line="480" w:lineRule="auto"/>
        <w:ind w:firstLine="720"/>
      </w:pPr>
      <w:r>
        <w:rPr>
          <w:lang w:val="nl-NL"/>
        </w:rPr>
        <w:t>Lee, M. D., O</w:t>
      </w:r>
      <w:r>
        <w:rPr>
          <w:rtl/>
        </w:rPr>
        <w:t>’</w:t>
      </w:r>
      <w:r>
        <w:rPr>
          <w:lang w:val="en-US"/>
        </w:rPr>
        <w:t xml:space="preserve">Connor, T. A., &amp; Welsh, M. B. (2005). Decision-making on the full information secretary problem. </w:t>
      </w:r>
      <w:r>
        <w:rPr>
          <w:i/>
          <w:iCs/>
          <w:lang w:val="en-US"/>
        </w:rPr>
        <w:t>Proceedings of the Twenty-Sixth Conference of the Cognitive Science Society</w:t>
      </w:r>
      <w:r>
        <w:t>, 819–824.</w:t>
      </w:r>
    </w:p>
    <w:p w14:paraId="5998F199" w14:textId="77777777" w:rsidR="00CD408A" w:rsidRDefault="00000000">
      <w:pPr>
        <w:pStyle w:val="Body"/>
        <w:spacing w:after="120" w:line="480" w:lineRule="auto"/>
        <w:ind w:firstLine="720"/>
      </w:pPr>
      <w:r>
        <w:rPr>
          <w:lang w:val="en-US"/>
        </w:rPr>
        <w:t xml:space="preserve">Matejka, J., Glueck, M., Grossman, T., &amp; Fitzmaurice, G. (2016). The effect of visual appearance on the performance of continuous sliders and visual analogue scales. </w:t>
      </w:r>
      <w:r>
        <w:rPr>
          <w:i/>
          <w:iCs/>
          <w:lang w:val="en-US"/>
        </w:rPr>
        <w:t>Proceedings of the 2016 CHI Conference on Human Factors in Computing Systems</w:t>
      </w:r>
      <w:r>
        <w:t>, 5421–5432</w:t>
      </w:r>
    </w:p>
    <w:p w14:paraId="5B7951B9" w14:textId="77777777" w:rsidR="00CD408A" w:rsidRDefault="00000000">
      <w:pPr>
        <w:pStyle w:val="Body"/>
        <w:spacing w:after="120" w:line="480" w:lineRule="auto"/>
        <w:ind w:firstLine="720"/>
      </w:pPr>
      <w:r>
        <w:rPr>
          <w:lang w:val="en-US"/>
        </w:rPr>
        <w:t xml:space="preserve">Prolific. (2014). Available at: </w:t>
      </w:r>
      <w:hyperlink r:id="rId45" w:history="1">
        <w:r>
          <w:rPr>
            <w:rStyle w:val="Hyperlink0"/>
            <w:lang w:val="en-US"/>
          </w:rPr>
          <w:t>https://www.prolific.co</w:t>
        </w:r>
      </w:hyperlink>
    </w:p>
    <w:p w14:paraId="58410990" w14:textId="77777777" w:rsidR="00CD408A" w:rsidRDefault="00000000">
      <w:pPr>
        <w:pStyle w:val="Body"/>
        <w:spacing w:after="120" w:line="480" w:lineRule="auto"/>
        <w:ind w:firstLine="720"/>
      </w:pPr>
      <w:r>
        <w:rPr>
          <w:lang w:val="en-US"/>
        </w:rPr>
        <w:t>Scholl, J., Trier, H. A., Rushworth, M. F., &amp; Kolling, N. (2022). The effect of apathy and compulsivity on planning and stopping in sequential decision-making</w:t>
      </w:r>
      <w:r>
        <w:rPr>
          <w:i/>
          <w:iCs/>
        </w:rPr>
        <w:t xml:space="preserve">. </w:t>
      </w:r>
      <w:proofErr w:type="spellStart"/>
      <w:r>
        <w:rPr>
          <w:i/>
          <w:iCs/>
        </w:rPr>
        <w:t>PLoS</w:t>
      </w:r>
      <w:proofErr w:type="spellEnd"/>
      <w:r>
        <w:rPr>
          <w:i/>
          <w:iCs/>
        </w:rPr>
        <w:t xml:space="preserve"> Biology 20</w:t>
      </w:r>
      <w:r>
        <w:t xml:space="preserve">, e3001566. </w:t>
      </w:r>
      <w:hyperlink r:id="rId46" w:history="1">
        <w:r>
          <w:rPr>
            <w:rStyle w:val="Hyperlink0"/>
            <w:lang w:val="fr-FR"/>
          </w:rPr>
          <w:t>https://doi.org/10.1371/journal.pbio.3001566</w:t>
        </w:r>
      </w:hyperlink>
    </w:p>
    <w:p w14:paraId="5218AD9B" w14:textId="77777777" w:rsidR="00CD408A" w:rsidRDefault="00000000">
      <w:pPr>
        <w:pStyle w:val="Body"/>
        <w:spacing w:after="120" w:line="480" w:lineRule="auto"/>
        <w:ind w:firstLine="720"/>
      </w:pPr>
      <w:r>
        <w:rPr>
          <w:lang w:val="en-US"/>
        </w:rPr>
        <w:t xml:space="preserve">Seale, D. A., &amp; Rapoport, A. (1997). Sequential decision making with relative ranks: An experimental investigation of the "secretary problem". </w:t>
      </w:r>
      <w:r>
        <w:rPr>
          <w:i/>
          <w:iCs/>
          <w:lang w:val="en-US"/>
        </w:rPr>
        <w:t xml:space="preserve">Organizational Behavior and Human Decision Processes, 69, </w:t>
      </w:r>
      <w:r>
        <w:t xml:space="preserve">221–236. </w:t>
      </w:r>
      <w:hyperlink r:id="rId47" w:history="1">
        <w:r>
          <w:rPr>
            <w:rStyle w:val="Hyperlink0"/>
            <w:lang w:val="de-DE"/>
          </w:rPr>
          <w:t>https://doi.org/10.1006/obhd.1997.2683</w:t>
        </w:r>
      </w:hyperlink>
    </w:p>
    <w:p w14:paraId="17C8FA6A" w14:textId="77777777" w:rsidR="00CD408A" w:rsidRDefault="00000000">
      <w:pPr>
        <w:pStyle w:val="Body"/>
        <w:spacing w:after="120" w:line="480" w:lineRule="auto"/>
        <w:ind w:firstLine="720"/>
      </w:pPr>
      <w:r>
        <w:rPr>
          <w:lang w:val="en-US"/>
        </w:rPr>
        <w:t xml:space="preserve">Seale, D. A., &amp; Rapoport, A. (2000). Optimal stopping behavior with relative ranks: The secretary problem with unknown population size. </w:t>
      </w:r>
      <w:r>
        <w:rPr>
          <w:i/>
          <w:iCs/>
          <w:lang w:val="en-US"/>
        </w:rPr>
        <w:t xml:space="preserve">Journal of Behavioral Decision Making, 13, </w:t>
      </w:r>
      <w:r>
        <w:t xml:space="preserve">391–411. </w:t>
      </w:r>
      <w:hyperlink r:id="rId48" w:history="1">
        <w:r>
          <w:rPr>
            <w:rStyle w:val="Hyperlink0"/>
            <w:lang w:val="en-US"/>
          </w:rPr>
          <w:t>https://doi.org/10.1002/1099-0771(200010/12)13:4&lt;391::AID-BDM359&gt;3.0.CO;2-I</w:t>
        </w:r>
      </w:hyperlink>
    </w:p>
    <w:p w14:paraId="143B6597" w14:textId="77777777" w:rsidR="00CD408A" w:rsidRDefault="00000000">
      <w:pPr>
        <w:pStyle w:val="Body"/>
        <w:spacing w:after="120" w:line="480" w:lineRule="auto"/>
        <w:ind w:firstLine="720"/>
      </w:pPr>
      <w:proofErr w:type="spellStart"/>
      <w:r>
        <w:rPr>
          <w:lang w:val="en-US"/>
        </w:rPr>
        <w:t>Sonnemans</w:t>
      </w:r>
      <w:proofErr w:type="spellEnd"/>
      <w:r>
        <w:rPr>
          <w:lang w:val="en-US"/>
        </w:rPr>
        <w:t xml:space="preserve">, J. (2000). Decisions and strategies in a sequential search experiment. </w:t>
      </w:r>
      <w:r>
        <w:rPr>
          <w:i/>
          <w:iCs/>
        </w:rPr>
        <w:t>Journal of Economic Psychology 21,</w:t>
      </w:r>
      <w:r>
        <w:t xml:space="preserve"> 91–102. </w:t>
      </w:r>
      <w:hyperlink r:id="rId49" w:history="1">
        <w:r>
          <w:rPr>
            <w:rStyle w:val="Hyperlink0"/>
            <w:lang w:val="en-US"/>
          </w:rPr>
          <w:t>https://doi.org/10.1016/S0167-4870(99)00038-0</w:t>
        </w:r>
      </w:hyperlink>
    </w:p>
    <w:p w14:paraId="45B5045B" w14:textId="77777777" w:rsidR="00CD408A" w:rsidRDefault="00000000">
      <w:pPr>
        <w:pStyle w:val="Body"/>
        <w:spacing w:after="120" w:line="480" w:lineRule="auto"/>
        <w:ind w:firstLine="720"/>
      </w:pPr>
      <w:r>
        <w:rPr>
          <w:lang w:val="en-US"/>
        </w:rPr>
        <w:lastRenderedPageBreak/>
        <w:t xml:space="preserve">Todd, P.M. &amp; Miller, G.F. (1999). From pride and prejudice to persuasion: Satisficing in mate search. In G. </w:t>
      </w:r>
      <w:proofErr w:type="spellStart"/>
      <w:r>
        <w:rPr>
          <w:lang w:val="en-US"/>
        </w:rPr>
        <w:t>Gigerenzer</w:t>
      </w:r>
      <w:proofErr w:type="spellEnd"/>
      <w:r>
        <w:rPr>
          <w:lang w:val="en-US"/>
        </w:rPr>
        <w:t xml:space="preserve"> &amp; P.M. Todd (Eds.), </w:t>
      </w:r>
      <w:r>
        <w:rPr>
          <w:i/>
          <w:iCs/>
          <w:lang w:val="en-US"/>
        </w:rPr>
        <w:t>Simple Heuristics that Make Us Smart</w:t>
      </w:r>
      <w:r>
        <w:t>, pp 287–</w:t>
      </w:r>
      <w:r>
        <w:rPr>
          <w:lang w:val="en-US"/>
        </w:rPr>
        <w:t xml:space="preserve">308. New York, NY: Oxford University Press. </w:t>
      </w:r>
    </w:p>
    <w:p w14:paraId="4C75013B" w14:textId="77777777" w:rsidR="00CD408A" w:rsidRDefault="00000000">
      <w:pPr>
        <w:pStyle w:val="Body"/>
        <w:spacing w:after="120" w:line="480" w:lineRule="auto"/>
        <w:ind w:firstLine="720"/>
      </w:pPr>
      <w:r>
        <w:rPr>
          <w:lang w:val="en-US"/>
        </w:rPr>
        <w:t xml:space="preserve">Valone, T.J., Nordell, S.E., </w:t>
      </w:r>
      <w:proofErr w:type="spellStart"/>
      <w:r>
        <w:rPr>
          <w:lang w:val="en-US"/>
        </w:rPr>
        <w:t>Giraldeau</w:t>
      </w:r>
      <w:proofErr w:type="spellEnd"/>
      <w:r>
        <w:rPr>
          <w:lang w:val="en-US"/>
        </w:rPr>
        <w:t xml:space="preserve">, L-A. &amp; Templeton, J.J. (1996). The empirical question of thresholds and mechanisms of mate choice. </w:t>
      </w:r>
      <w:r>
        <w:rPr>
          <w:i/>
          <w:iCs/>
          <w:lang w:val="en-US"/>
        </w:rPr>
        <w:t>Evolutionary Ecology, 10,</w:t>
      </w:r>
      <w:r>
        <w:t xml:space="preserve"> 447–455.</w:t>
      </w:r>
    </w:p>
    <w:p w14:paraId="3FBD1D09" w14:textId="77777777" w:rsidR="00CD408A" w:rsidRDefault="00000000">
      <w:pPr>
        <w:pStyle w:val="Body"/>
        <w:spacing w:after="120" w:line="480" w:lineRule="auto"/>
        <w:ind w:firstLine="720"/>
      </w:pPr>
      <w:r>
        <w:rPr>
          <w:lang w:val="en-US"/>
        </w:rPr>
        <w:t xml:space="preserve">van de Wouw, S., McKay, R., Averbeck, B. J., &amp; Furl, N. (2022). Explaining human sampling rates across different decision domains. </w:t>
      </w:r>
      <w:r>
        <w:rPr>
          <w:i/>
          <w:iCs/>
          <w:lang w:val="en-US"/>
        </w:rPr>
        <w:t>Judgment and Decision Making</w:t>
      </w:r>
      <w:r>
        <w:t xml:space="preserve"> </w:t>
      </w:r>
      <w:r>
        <w:rPr>
          <w:i/>
          <w:iCs/>
        </w:rPr>
        <w:t>17</w:t>
      </w:r>
      <w:r>
        <w:t xml:space="preserve">, 487-512. </w:t>
      </w:r>
      <w:hyperlink r:id="rId50" w:history="1">
        <w:r>
          <w:rPr>
            <w:rStyle w:val="Hyperlink0"/>
            <w:lang w:val="en-US"/>
          </w:rPr>
          <w:t>https://doi.org/10.1017/S1930297500003557</w:t>
        </w:r>
      </w:hyperlink>
    </w:p>
    <w:p w14:paraId="550FABA0" w14:textId="77777777" w:rsidR="00CD408A" w:rsidRDefault="00000000">
      <w:pPr>
        <w:pStyle w:val="Body"/>
        <w:spacing w:after="120" w:line="480" w:lineRule="auto"/>
        <w:ind w:firstLine="720"/>
      </w:pPr>
      <w:r>
        <w:rPr>
          <w:lang w:val="en-US"/>
        </w:rPr>
        <w:t xml:space="preserve">Zwick, R., Rapoport, A., Lo, A. K. C., &amp; Muthukrishnan, A. V. (2003). Consumer sequential search: Not enough or too much? </w:t>
      </w:r>
      <w:r>
        <w:rPr>
          <w:i/>
          <w:iCs/>
          <w:lang w:val="en-US"/>
        </w:rPr>
        <w:t>Marketing Science 22</w:t>
      </w:r>
      <w:r>
        <w:t xml:space="preserve">, 503–519. </w:t>
      </w:r>
      <w:hyperlink r:id="rId51" w:history="1">
        <w:r>
          <w:rPr>
            <w:rStyle w:val="Hyperlink0"/>
          </w:rPr>
          <w:t>https://doi.org/10.1287/mksc.22.4.503.24909</w:t>
        </w:r>
      </w:hyperlink>
    </w:p>
    <w:p w14:paraId="5537EC4B" w14:textId="77777777" w:rsidR="00CD408A" w:rsidRDefault="00CD408A">
      <w:pPr>
        <w:pStyle w:val="Body"/>
      </w:pPr>
    </w:p>
    <w:p w14:paraId="5D70EAE9" w14:textId="77777777" w:rsidR="00CD408A" w:rsidRDefault="00000000">
      <w:pPr>
        <w:pStyle w:val="Body"/>
      </w:pPr>
      <w:r>
        <w:rPr>
          <w:rFonts w:ascii="Arial Unicode MS" w:hAnsi="Arial Unicode MS"/>
        </w:rPr>
        <w:br w:type="page"/>
      </w:r>
    </w:p>
    <w:p w14:paraId="4FF0DB8A" w14:textId="77777777" w:rsidR="00CD408A" w:rsidRDefault="00000000">
      <w:pPr>
        <w:pStyle w:val="Body"/>
        <w:spacing w:after="120" w:line="480" w:lineRule="auto"/>
      </w:pPr>
      <w:r>
        <w:rPr>
          <w:lang w:val="en-US"/>
        </w:rPr>
        <w:lastRenderedPageBreak/>
        <w:t>Supplementary Procedures</w:t>
      </w:r>
    </w:p>
    <w:p w14:paraId="66231060" w14:textId="77777777" w:rsidR="00CD408A" w:rsidRDefault="00CD408A">
      <w:pPr>
        <w:pStyle w:val="Body"/>
        <w:spacing w:after="120" w:line="480" w:lineRule="auto"/>
      </w:pPr>
    </w:p>
    <w:p w14:paraId="6A382B82" w14:textId="77777777" w:rsidR="00CD408A" w:rsidRDefault="00000000">
      <w:pPr>
        <w:pStyle w:val="Body"/>
        <w:spacing w:after="120" w:line="480" w:lineRule="auto"/>
      </w:pPr>
      <w:r>
        <w:rPr>
          <w:lang w:val="en-US"/>
        </w:rPr>
        <w:t>Text A: Parameter recovery</w:t>
      </w:r>
    </w:p>
    <w:p w14:paraId="07EA0501" w14:textId="77777777" w:rsidR="00CD408A" w:rsidRDefault="00000000">
      <w:pPr>
        <w:pStyle w:val="Body"/>
        <w:spacing w:after="120" w:line="480" w:lineRule="auto"/>
      </w:pPr>
      <w:r>
        <w:rPr>
          <w:lang w:val="en-US"/>
        </w:rPr>
        <w:tab/>
        <w:t xml:space="preserve">To ascertain the ability of our models to derive the correct parameters from individual participant data, we performed parameter recovery analyses, in which we simulated model choices (take option or sample again) in response to </w:t>
      </w:r>
      <w:proofErr w:type="gramStart"/>
      <w:r>
        <w:rPr>
          <w:lang w:val="en-US"/>
        </w:rPr>
        <w:t>randomly-generated</w:t>
      </w:r>
      <w:proofErr w:type="gramEnd"/>
      <w:r>
        <w:rPr>
          <w:lang w:val="en-US"/>
        </w:rPr>
        <w:t xml:space="preserve"> option values. We wished to ensure that our fits to human </w:t>
      </w:r>
      <w:proofErr w:type="spellStart"/>
      <w:r>
        <w:rPr>
          <w:lang w:val="en-US"/>
        </w:rPr>
        <w:t>behaviour</w:t>
      </w:r>
      <w:proofErr w:type="spellEnd"/>
      <w:r>
        <w:rPr>
          <w:lang w:val="en-US"/>
        </w:rPr>
        <w:t xml:space="preserve"> would provide more reliable fits than those simulated during parameter recovery, and so we simulated 20 participants (our empirical studies recruited at least approximately 50 participants) with only five sequence per participant with twelve options per sequence. To parallel the structure of our empirical paradigms, we created a generating distribution (separately for each simulated participant) of 426 option values, </w:t>
      </w:r>
      <w:proofErr w:type="gramStart"/>
      <w:r>
        <w:rPr>
          <w:lang w:val="en-US"/>
        </w:rPr>
        <w:t>randomly-produced</w:t>
      </w:r>
      <w:proofErr w:type="gramEnd"/>
      <w:r>
        <w:rPr>
          <w:lang w:val="en-US"/>
        </w:rPr>
        <w:t xml:space="preserve"> from a Gaussian distribution with mean 50 and standard deviation of 5 and within the range of 1 to 100 (</w:t>
      </w:r>
      <w:ins w:id="351" w:author="Sahira van de Wouw" w:date="2023-11-30T19:55:00Z">
        <w:r>
          <w:rPr>
            <w:lang w:val="en-US"/>
          </w:rPr>
          <w:t>r</w:t>
        </w:r>
      </w:ins>
      <w:del w:id="352" w:author="Sahira van de Wouw" w:date="2023-11-30T19:55:00Z">
        <w:r>
          <w:delText>R</w:delText>
        </w:r>
      </w:del>
      <w:r>
        <w:rPr>
          <w:lang w:val="en-US"/>
        </w:rPr>
        <w:t xml:space="preserve">ecall that we </w:t>
      </w:r>
      <w:proofErr w:type="spellStart"/>
      <w:r>
        <w:rPr>
          <w:lang w:val="en-US"/>
        </w:rPr>
        <w:t>normalised</w:t>
      </w:r>
      <w:proofErr w:type="spellEnd"/>
      <w:r>
        <w:rPr>
          <w:lang w:val="en-US"/>
        </w:rPr>
        <w:t xml:space="preserve"> all our prices to this same range when fitting models to human participants). Then</w:t>
      </w:r>
      <w:ins w:id="353" w:author="Sahira van de Wouw" w:date="2023-11-30T19:55:00Z">
        <w:r>
          <w:rPr>
            <w:lang w:val="en-US"/>
          </w:rPr>
          <w:t>,</w:t>
        </w:r>
      </w:ins>
      <w:r>
        <w:rPr>
          <w:lang w:val="en-US"/>
        </w:rPr>
        <w:t xml:space="preserve">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aforementioned </w:t>
      </w:r>
      <w:proofErr w:type="gramStart"/>
      <w:r>
        <w:rPr>
          <w:lang w:val="en-US"/>
        </w:rPr>
        <w:t>randomly-generated</w:t>
      </w:r>
      <w:proofErr w:type="gramEnd"/>
      <w:r>
        <w:rPr>
          <w:lang w:val="en-US"/>
        </w:rPr>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Configured and estimated parameters tended to correlate (Figure S1 and lower panel of Figure S3), especially for the model </w:t>
      </w:r>
      <w:del w:id="354" w:author="Sahira van de Wouw" w:date="2023-11-30T19:58:00Z">
        <w:r>
          <w:rPr>
            <w:lang w:val="en-US"/>
          </w:rPr>
          <w:delText>about</w:delText>
        </w:r>
      </w:del>
      <w:ins w:id="355" w:author="Sahira van de Wouw" w:date="2023-11-30T19:58:00Z">
        <w:r>
          <w:rPr>
            <w:lang w:val="en-US"/>
          </w:rPr>
          <w:t>on</w:t>
        </w:r>
      </w:ins>
      <w:r>
        <w:rPr>
          <w:lang w:val="en-US"/>
        </w:rPr>
        <w:t xml:space="preserve"> which we </w:t>
      </w:r>
      <w:del w:id="356" w:author="Sahira van de Wouw" w:date="2023-11-30T19:58:00Z">
        <w:r>
          <w:rPr>
            <w:lang w:val="en-US"/>
          </w:rPr>
          <w:delText xml:space="preserve">will </w:delText>
        </w:r>
      </w:del>
      <w:r>
        <w:rPr>
          <w:lang w:val="en-US"/>
        </w:rPr>
        <w:t xml:space="preserve">base our final conclusions, CS. Also, the sampling rates simulated using </w:t>
      </w:r>
      <w:r>
        <w:rPr>
          <w:lang w:val="en-US"/>
        </w:rPr>
        <w:lastRenderedPageBreak/>
        <w:t>configured parameters highly correlated with sampling rates simulated using the estimated parameters (Figure S2 and middle panel of Figure S3).</w:t>
      </w:r>
    </w:p>
    <w:p w14:paraId="37CEA49F" w14:textId="77777777" w:rsidR="00CD408A" w:rsidRDefault="00000000">
      <w:pPr>
        <w:pStyle w:val="Body"/>
        <w:spacing w:after="120" w:line="480" w:lineRule="auto"/>
      </w:pPr>
      <w:r>
        <w:rPr>
          <w:lang w:val="en-US"/>
        </w:rPr>
        <w:t>Text B: Attention check</w:t>
      </w:r>
    </w:p>
    <w:p w14:paraId="0D8E3684" w14:textId="77777777" w:rsidR="00CD408A" w:rsidRDefault="00000000">
      <w:pPr>
        <w:pStyle w:val="Body"/>
        <w:spacing w:after="120" w:line="480" w:lineRule="auto"/>
        <w:ind w:firstLine="720"/>
      </w:pPr>
      <w:r>
        <w:rPr>
          <w:lang w:val="en-US"/>
        </w:rPr>
        <w:t xml:space="preserve">Attention checks were added to phase one (i.e., the ratings phase) of Pilot full and the Study 1 full and Study 1 ratings conditions, to compensate for the unsupervised nature of online data collection. Every attention check showed a cross, a </w:t>
      </w:r>
      <w:r>
        <w:rPr>
          <w:rtl/>
        </w:rPr>
        <w:t>‘</w:t>
      </w:r>
      <w:r>
        <w:rPr>
          <w:lang w:val="en-US"/>
        </w:rPr>
        <w:t>next</w:t>
      </w:r>
      <w:r>
        <w:rPr>
          <w:rtl/>
        </w:rPr>
        <w:t xml:space="preserve">’ </w:t>
      </w:r>
      <w:r>
        <w:rPr>
          <w:lang w:val="en-US"/>
        </w:rPr>
        <w:t xml:space="preserve">button, and the text "press </w:t>
      </w:r>
      <w:r>
        <w:rPr>
          <w:rtl/>
        </w:rPr>
        <w:t>‘</w:t>
      </w:r>
      <w:r>
        <w:rPr>
          <w:lang w:val="en-US"/>
        </w:rPr>
        <w:t>next</w:t>
      </w:r>
      <w:r>
        <w:rPr>
          <w:rtl/>
        </w:rPr>
        <w:t xml:space="preserve">’ </w:t>
      </w:r>
      <w:r>
        <w:rPr>
          <w:lang w:val="en-US"/>
        </w:rPr>
        <w:t xml:space="preserve">when the cross disappears". The cross disappeared at a random time interval between one and five seconds. The </w:t>
      </w:r>
      <w:r>
        <w:rPr>
          <w:rtl/>
        </w:rPr>
        <w:t>‘</w:t>
      </w:r>
      <w:r>
        <w:rPr>
          <w:lang w:val="en-US"/>
        </w:rPr>
        <w:t>next</w:t>
      </w:r>
      <w:r>
        <w:rPr>
          <w:rtl/>
        </w:rPr>
        <w:t xml:space="preserve">’ </w:t>
      </w:r>
      <w:r>
        <w:rPr>
          <w:lang w:val="en-US"/>
        </w:rPr>
        <w:t xml:space="preserve">button was active the whole time. If participants were paying attention, they would not press the </w:t>
      </w:r>
      <w:r>
        <w:rPr>
          <w:rtl/>
        </w:rPr>
        <w:t>‘</w:t>
      </w:r>
      <w:r>
        <w:rPr>
          <w:lang w:val="en-US"/>
        </w:rPr>
        <w:t>next</w:t>
      </w:r>
      <w:r>
        <w:rPr>
          <w:rtl/>
        </w:rPr>
        <w:t xml:space="preserve">’ </w:t>
      </w:r>
      <w:r>
        <w:rPr>
          <w:lang w:val="en-US"/>
        </w:rPr>
        <w:t xml:space="preserve">button as soon as it </w:t>
      </w:r>
      <w:proofErr w:type="gramStart"/>
      <w:r>
        <w:rPr>
          <w:lang w:val="en-US"/>
        </w:rPr>
        <w:t>appeared, but</w:t>
      </w:r>
      <w:proofErr w:type="gramEnd"/>
      <w:r>
        <w:rPr>
          <w:lang w:val="en-US"/>
        </w:rPr>
        <w:t xml:space="preserve"> would instead read the text and respond only after the cross had disappeared. Thus, if participants</w:t>
      </w:r>
      <w:r>
        <w:rPr>
          <w:rtl/>
        </w:rPr>
        <w:t xml:space="preserve">’ </w:t>
      </w:r>
      <w:r>
        <w:rPr>
          <w:lang w:val="en-US"/>
        </w:rPr>
        <w:t xml:space="preserve">response time exceeded the </w:t>
      </w:r>
      <w:proofErr w:type="gramStart"/>
      <w:r>
        <w:rPr>
          <w:lang w:val="en-US"/>
        </w:rPr>
        <w:t>cross display</w:t>
      </w:r>
      <w:proofErr w:type="gramEnd"/>
      <w:r>
        <w:rPr>
          <w:lang w:val="en-US"/>
        </w:rPr>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Default="00CD408A">
      <w:pPr>
        <w:pStyle w:val="Body"/>
        <w:spacing w:after="120" w:line="480" w:lineRule="auto"/>
      </w:pPr>
    </w:p>
    <w:p w14:paraId="342588F9" w14:textId="77777777" w:rsidR="00CD408A" w:rsidRDefault="00000000">
      <w:pPr>
        <w:pStyle w:val="Body"/>
      </w:pPr>
      <w:r>
        <w:rPr>
          <w:rFonts w:ascii="Arial Unicode MS" w:hAnsi="Arial Unicode MS"/>
        </w:rPr>
        <w:br w:type="page"/>
      </w:r>
    </w:p>
    <w:p w14:paraId="1F04759A"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72576" behindDoc="0" locked="0" layoutInCell="1" allowOverlap="1" wp14:anchorId="7E6BA2F1" wp14:editId="0256F44F">
                <wp:simplePos x="0" y="0"/>
                <wp:positionH relativeFrom="column">
                  <wp:posOffset>0</wp:posOffset>
                </wp:positionH>
                <wp:positionV relativeFrom="line">
                  <wp:posOffset>380999</wp:posOffset>
                </wp:positionV>
                <wp:extent cx="5731511" cy="6057800"/>
                <wp:effectExtent l="0" t="0" r="0" b="0"/>
                <wp:wrapSquare wrapText="bothSides" distT="57150" distB="57150" distL="57150" distR="57150"/>
                <wp:docPr id="1073741848" name="officeArt object" descr="Group 14"/>
                <wp:cNvGraphicFramePr/>
                <a:graphic xmlns:a="http://schemas.openxmlformats.org/drawingml/2006/main">
                  <a:graphicData uri="http://schemas.microsoft.com/office/word/2010/wordprocessingGroup">
                    <wpg:wgp>
                      <wpg:cNvGrpSpPr/>
                      <wpg:grpSpPr>
                        <a:xfrm>
                          <a:off x="0" y="0"/>
                          <a:ext cx="5731511" cy="6057800"/>
                          <a:chOff x="0" y="0"/>
                          <a:chExt cx="5731510" cy="6057799"/>
                        </a:xfrm>
                      </wpg:grpSpPr>
                      <wps:wsp>
                        <wps:cNvPr id="1073741846" name="Text Box 2"/>
                        <wps:cNvSpPr txBox="1"/>
                        <wps:spPr>
                          <a:xfrm>
                            <a:off x="0" y="4049396"/>
                            <a:ext cx="5731510" cy="2008404"/>
                          </a:xfrm>
                          <a:prstGeom prst="rect">
                            <a:avLst/>
                          </a:prstGeom>
                          <a:solidFill>
                            <a:srgbClr val="FFFFFF"/>
                          </a:solidFill>
                          <a:ln w="9525" cap="flat">
                            <a:solidFill>
                              <a:srgbClr val="000000"/>
                            </a:solidFill>
                            <a:prstDash val="solid"/>
                            <a:miter lim="800000"/>
                          </a:ln>
                          <a:effectLst/>
                        </wps:spPr>
                        <wps:txbx>
                          <w:txbxContent>
                            <w:p w14:paraId="3907796D" w14:textId="77777777" w:rsidR="00CD408A" w:rsidRDefault="00000000">
                              <w:pPr>
                                <w:pStyle w:val="Body"/>
                              </w:pPr>
                              <w:r>
                                <w:rPr>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iCs/>
                                </w:rPr>
                                <w:t>r</w:t>
                              </w:r>
                              <w:r>
                                <w:rPr>
                                  <w:lang w:val="en-US"/>
                                </w:rPr>
                                <w:t>-value to increase visibility (estimated value = -219.85, when including outlier</w:t>
                              </w:r>
                              <w:r>
                                <w:rPr>
                                  <w:i/>
                                  <w:iCs/>
                                </w:rPr>
                                <w:t xml:space="preserve"> r</w:t>
                              </w:r>
                              <w:r>
                                <w:rPr>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wps:txbx>
                        <wps:bodyPr wrap="square" lIns="45719" tIns="45719" rIns="45719" bIns="45719" numCol="1" anchor="t">
                          <a:noAutofit/>
                        </wps:bodyPr>
                      </wps:wsp>
                      <pic:pic xmlns:pic="http://schemas.openxmlformats.org/drawingml/2006/picture">
                        <pic:nvPicPr>
                          <pic:cNvPr id="1073741847" name="Picture 12" descr="Picture 12"/>
                          <pic:cNvPicPr>
                            <a:picLocks noChangeAspect="1"/>
                          </pic:cNvPicPr>
                        </pic:nvPicPr>
                        <pic:blipFill>
                          <a:blip r:embed="rId52"/>
                          <a:stretch>
                            <a:fillRect/>
                          </a:stretch>
                        </pic:blipFill>
                        <pic:spPr>
                          <a:xfrm>
                            <a:off x="0" y="0"/>
                            <a:ext cx="5731511" cy="3985261"/>
                          </a:xfrm>
                          <a:prstGeom prst="rect">
                            <a:avLst/>
                          </a:prstGeom>
                          <a:ln w="12700" cap="flat">
                            <a:noFill/>
                            <a:miter lim="400000"/>
                          </a:ln>
                          <a:effectLst/>
                        </pic:spPr>
                      </pic:pic>
                    </wpg:wgp>
                  </a:graphicData>
                </a:graphic>
              </wp:anchor>
            </w:drawing>
          </mc:Choice>
          <mc:Fallback>
            <w:pict>
              <v:group id="_x0000_s1047" style="visibility:visible;position:absolute;margin-left:-0.0pt;margin-top:30.0pt;width:451.3pt;height:477.0pt;z-index:251672576;mso-position-horizontal:absolute;mso-position-horizontal-relative:text;mso-position-vertical:absolute;mso-position-vertical-relative:line;mso-wrap-distance-left:4.5pt;mso-wrap-distance-top:4.5pt;mso-wrap-distance-right:4.5pt;mso-wrap-distance-bottom:4.5pt;" coordorigin="0,0" coordsize="5731510,6057799">
                <w10:wrap type="square" side="bothSides" anchorx="text"/>
                <v:shape id="_x0000_s1048" type="#_x0000_t202" style="position:absolute;left:0;top:4049396;width:5731509;height:200840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val="1"/>
                            <w:iCs w:val="1"/>
                            <w:rtl w:val="0"/>
                          </w:rPr>
                          <w:t>r</w:t>
                        </w:r>
                        <w:r>
                          <w:rPr>
                            <w:rtl w:val="0"/>
                            <w:lang w:val="en-US"/>
                          </w:rPr>
                          <w:t>-value to increase visibility (estimated value = -219.85, when including outlier</w:t>
                        </w:r>
                        <w:r>
                          <w:rPr>
                            <w:i w:val="1"/>
                            <w:iCs w:val="1"/>
                            <w:rtl w:val="0"/>
                          </w:rPr>
                          <w:t xml:space="preserve"> r</w:t>
                        </w:r>
                        <w:r>
                          <w:rPr>
                            <w:rtl w:val="0"/>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v:textbox>
                </v:shape>
                <v:shape id="_x0000_s1049" type="#_x0000_t75" style="position:absolute;left:0;top:0;width:5731510;height:3985260;">
                  <v:imagedata r:id="rId53" o:title="image8.tif"/>
                </v:shape>
              </v:group>
            </w:pict>
          </mc:Fallback>
        </mc:AlternateContent>
      </w:r>
    </w:p>
    <w:p w14:paraId="6ECA1C6B" w14:textId="77777777" w:rsidR="00CD408A" w:rsidRDefault="00CD408A">
      <w:pPr>
        <w:pStyle w:val="Body"/>
        <w:spacing w:after="120" w:line="480" w:lineRule="auto"/>
        <w:ind w:firstLine="720"/>
      </w:pPr>
    </w:p>
    <w:p w14:paraId="5AB11C32" w14:textId="77777777" w:rsidR="00CD408A" w:rsidRDefault="00000000">
      <w:pPr>
        <w:pStyle w:val="Body"/>
      </w:pPr>
      <w:r>
        <w:rPr>
          <w:rFonts w:ascii="Arial Unicode MS" w:hAnsi="Arial Unicode MS"/>
        </w:rPr>
        <w:br w:type="page"/>
      </w:r>
    </w:p>
    <w:p w14:paraId="57939696" w14:textId="77777777" w:rsidR="00CD408A" w:rsidRDefault="00000000">
      <w:pPr>
        <w:pStyle w:val="Body"/>
      </w:pPr>
      <w:r>
        <w:rPr>
          <w:noProof/>
        </w:rPr>
        <w:lastRenderedPageBreak/>
        <mc:AlternateContent>
          <mc:Choice Requires="wpg">
            <w:drawing>
              <wp:anchor distT="57150" distB="57150" distL="57150" distR="57150" simplePos="0" relativeHeight="251673600" behindDoc="0" locked="0" layoutInCell="1" allowOverlap="1" wp14:anchorId="5CE73ECF" wp14:editId="2E616950">
                <wp:simplePos x="0" y="0"/>
                <wp:positionH relativeFrom="column">
                  <wp:posOffset>0</wp:posOffset>
                </wp:positionH>
                <wp:positionV relativeFrom="line">
                  <wp:posOffset>0</wp:posOffset>
                </wp:positionV>
                <wp:extent cx="5725796" cy="7408928"/>
                <wp:effectExtent l="0" t="0" r="0" b="0"/>
                <wp:wrapSquare wrapText="bothSides" distT="57150" distB="57150" distL="57150" distR="57150"/>
                <wp:docPr id="1073741851" name="officeArt object" descr="Group 17"/>
                <wp:cNvGraphicFramePr/>
                <a:graphic xmlns:a="http://schemas.openxmlformats.org/drawingml/2006/main">
                  <a:graphicData uri="http://schemas.microsoft.com/office/word/2010/wordprocessingGroup">
                    <wpg:wgp>
                      <wpg:cNvGrpSpPr/>
                      <wpg:grpSpPr>
                        <a:xfrm>
                          <a:off x="0" y="0"/>
                          <a:ext cx="5725796" cy="7408928"/>
                          <a:chOff x="0" y="0"/>
                          <a:chExt cx="5725795" cy="7408927"/>
                        </a:xfrm>
                      </wpg:grpSpPr>
                      <pic:pic xmlns:pic="http://schemas.openxmlformats.org/drawingml/2006/picture">
                        <pic:nvPicPr>
                          <pic:cNvPr id="1073741849" name="Picture 15" descr="Picture 15"/>
                          <pic:cNvPicPr>
                            <a:picLocks noChangeAspect="1"/>
                          </pic:cNvPicPr>
                        </pic:nvPicPr>
                        <pic:blipFill>
                          <a:blip r:embed="rId54"/>
                          <a:stretch>
                            <a:fillRect/>
                          </a:stretch>
                        </pic:blipFill>
                        <pic:spPr>
                          <a:xfrm>
                            <a:off x="0" y="-1"/>
                            <a:ext cx="5725796" cy="5424806"/>
                          </a:xfrm>
                          <a:prstGeom prst="rect">
                            <a:avLst/>
                          </a:prstGeom>
                          <a:ln w="12700" cap="flat">
                            <a:noFill/>
                            <a:miter lim="400000"/>
                          </a:ln>
                          <a:effectLst/>
                        </pic:spPr>
                      </pic:pic>
                      <wps:wsp>
                        <wps:cNvPr id="1073741850" name="Text Box 2"/>
                        <wps:cNvSpPr txBox="1"/>
                        <wps:spPr>
                          <a:xfrm>
                            <a:off x="-1" y="5224794"/>
                            <a:ext cx="5556886" cy="2184134"/>
                          </a:xfrm>
                          <a:prstGeom prst="rect">
                            <a:avLst/>
                          </a:prstGeom>
                          <a:solidFill>
                            <a:srgbClr val="FFFFFF"/>
                          </a:solidFill>
                          <a:ln w="9525" cap="flat">
                            <a:solidFill>
                              <a:srgbClr val="000000"/>
                            </a:solidFill>
                            <a:prstDash val="solid"/>
                            <a:miter lim="800000"/>
                          </a:ln>
                          <a:effectLst/>
                        </wps:spPr>
                        <wps:txbx>
                          <w:txbxContent>
                            <w:p w14:paraId="55F049E8" w14:textId="77777777" w:rsidR="00CD408A" w:rsidRDefault="00000000">
                              <w:pPr>
                                <w:pStyle w:val="Body"/>
                              </w:pPr>
                              <w:r>
                                <w:rPr>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wps:txbx>
                        <wps:bodyPr wrap="square" lIns="45719" tIns="45719" rIns="45719" bIns="45719" numCol="1" anchor="t">
                          <a:noAutofit/>
                        </wps:bodyPr>
                      </wps:wsp>
                    </wpg:wgp>
                  </a:graphicData>
                </a:graphic>
              </wp:anchor>
            </w:drawing>
          </mc:Choice>
          <mc:Fallback>
            <w:pict>
              <v:group id="_x0000_s1050" style="visibility:visible;position:absolute;margin-left:-0.0pt;margin-top:-0.0pt;width:450.9pt;height:583.4pt;z-index:251673600;mso-position-horizontal:absolute;mso-position-horizontal-relative:text;mso-position-vertical:absolute;mso-position-vertical-relative:line;mso-wrap-distance-left:4.5pt;mso-wrap-distance-top:4.5pt;mso-wrap-distance-right:4.5pt;mso-wrap-distance-bottom:4.5pt;" coordorigin="0,0" coordsize="5725795,7408928">
                <w10:wrap type="square" side="bothSides" anchorx="text"/>
                <v:shape id="_x0000_s1051" type="#_x0000_t75" style="position:absolute;left:0;top:0;width:5725795;height:5424805;">
                  <v:imagedata r:id="rId55" o:title="image9.tif"/>
                </v:shape>
                <v:shape id="_x0000_s1052" type="#_x0000_t202" style="position:absolute;left:0;top:5224795;width:5556884;height:218413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v:textbox>
                </v:shape>
              </v:group>
            </w:pict>
          </mc:Fallback>
        </mc:AlternateContent>
      </w:r>
      <w:r>
        <w:rPr>
          <w:rFonts w:ascii="Arial Unicode MS" w:hAnsi="Arial Unicode MS"/>
        </w:rPr>
        <w:br w:type="page"/>
      </w:r>
    </w:p>
    <w:p w14:paraId="7E501E06"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59264" behindDoc="0" locked="0" layoutInCell="1" allowOverlap="1" wp14:anchorId="6A11F1EF" wp14:editId="4D7B4FCA">
                <wp:simplePos x="0" y="0"/>
                <wp:positionH relativeFrom="page">
                  <wp:posOffset>914399</wp:posOffset>
                </wp:positionH>
                <wp:positionV relativeFrom="line">
                  <wp:posOffset>1904</wp:posOffset>
                </wp:positionV>
                <wp:extent cx="5731511" cy="5535055"/>
                <wp:effectExtent l="0" t="0" r="0" b="0"/>
                <wp:wrapSquare wrapText="bothSides" distT="57150" distB="57150" distL="57150" distR="57150"/>
                <wp:docPr id="1073741854" name="officeArt object" descr="Group 9"/>
                <wp:cNvGraphicFramePr/>
                <a:graphic xmlns:a="http://schemas.openxmlformats.org/drawingml/2006/main">
                  <a:graphicData uri="http://schemas.microsoft.com/office/word/2010/wordprocessingGroup">
                    <wpg:wgp>
                      <wpg:cNvGrpSpPr/>
                      <wpg:grpSpPr>
                        <a:xfrm>
                          <a:off x="0" y="0"/>
                          <a:ext cx="5731511" cy="5535055"/>
                          <a:chOff x="0" y="0"/>
                          <a:chExt cx="5731510" cy="5535054"/>
                        </a:xfrm>
                      </wpg:grpSpPr>
                      <pic:pic xmlns:pic="http://schemas.openxmlformats.org/drawingml/2006/picture">
                        <pic:nvPicPr>
                          <pic:cNvPr id="1073741852" name="Picture 10" descr="Picture 10"/>
                          <pic:cNvPicPr>
                            <a:picLocks noChangeAspect="1"/>
                          </pic:cNvPicPr>
                        </pic:nvPicPr>
                        <pic:blipFill>
                          <a:blip r:embed="rId56"/>
                          <a:stretch>
                            <a:fillRect/>
                          </a:stretch>
                        </pic:blipFill>
                        <pic:spPr>
                          <a:xfrm>
                            <a:off x="0" y="0"/>
                            <a:ext cx="5731511" cy="4147186"/>
                          </a:xfrm>
                          <a:prstGeom prst="rect">
                            <a:avLst/>
                          </a:prstGeom>
                          <a:ln w="12700" cap="flat">
                            <a:noFill/>
                            <a:miter lim="400000"/>
                          </a:ln>
                          <a:effectLst/>
                        </pic:spPr>
                      </pic:pic>
                      <wps:wsp>
                        <wps:cNvPr id="1073741853" name="Text Box 2"/>
                        <wps:cNvSpPr txBox="1"/>
                        <wps:spPr>
                          <a:xfrm>
                            <a:off x="304800" y="4053840"/>
                            <a:ext cx="5266056" cy="1481215"/>
                          </a:xfrm>
                          <a:prstGeom prst="rect">
                            <a:avLst/>
                          </a:prstGeom>
                          <a:solidFill>
                            <a:srgbClr val="FFFFFF"/>
                          </a:solidFill>
                          <a:ln w="9525" cap="flat">
                            <a:solidFill>
                              <a:srgbClr val="000000"/>
                            </a:solidFill>
                            <a:prstDash val="solid"/>
                            <a:miter lim="800000"/>
                          </a:ln>
                          <a:effectLst/>
                        </wps:spPr>
                        <wps:txbx>
                          <w:txbxContent>
                            <w:p w14:paraId="6F7B9528" w14:textId="77777777" w:rsidR="00CD408A" w:rsidRDefault="00000000">
                              <w:pPr>
                                <w:pStyle w:val="Body"/>
                              </w:pPr>
                              <w:r>
                                <w:rPr>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wrap="square" lIns="45719" tIns="45719" rIns="45719" bIns="45719" numCol="1" anchor="t">
                          <a:noAutofit/>
                        </wps:bodyPr>
                      </wps:wsp>
                    </wpg:wgp>
                  </a:graphicData>
                </a:graphic>
              </wp:anchor>
            </w:drawing>
          </mc:Choice>
          <mc:Fallback>
            <w:pict>
              <v:group id="_x0000_s1053" style="visibility:visible;position:absolute;margin-left:72.0pt;margin-top:0.1pt;width:451.3pt;height:435.8pt;z-index:251659264;mso-position-horizontal:absolute;mso-position-horizontal-relative:page;mso-position-vertical:absolute;mso-position-vertical-relative:line;mso-wrap-distance-left:4.5pt;mso-wrap-distance-top:4.5pt;mso-wrap-distance-right:4.5pt;mso-wrap-distance-bottom:4.5pt;" coordorigin="0,0" coordsize="5731510,5535055">
                <w10:wrap type="square" side="bothSides" anchorx="page"/>
                <v:shape id="_x0000_s1054" type="#_x0000_t75" style="position:absolute;left:0;top:0;width:5731510;height:4147185;">
                  <v:imagedata r:id="rId57" o:title="image10.tif"/>
                </v:shape>
                <v:shape id="_x0000_s1055" type="#_x0000_t202" style="position:absolute;left:304800;top:4053840;width:5266055;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v:group>
            </w:pict>
          </mc:Fallback>
        </mc:AlternateContent>
      </w:r>
    </w:p>
    <w:p w14:paraId="731612B1" w14:textId="77777777" w:rsidR="00CD408A" w:rsidRDefault="00CD408A">
      <w:pPr>
        <w:pStyle w:val="Body"/>
        <w:spacing w:after="120" w:line="480" w:lineRule="auto"/>
      </w:pPr>
    </w:p>
    <w:p w14:paraId="30D8178C" w14:textId="77777777" w:rsidR="00CD408A" w:rsidRDefault="00CD408A">
      <w:pPr>
        <w:pStyle w:val="Body"/>
        <w:spacing w:after="120" w:line="480" w:lineRule="auto"/>
      </w:pPr>
    </w:p>
    <w:p w14:paraId="6D0C2A73" w14:textId="77777777" w:rsidR="00CD408A" w:rsidRDefault="00CD408A">
      <w:pPr>
        <w:pStyle w:val="Body"/>
        <w:spacing w:after="120" w:line="480" w:lineRule="auto"/>
      </w:pPr>
    </w:p>
    <w:p w14:paraId="06C580C1" w14:textId="77777777" w:rsidR="00CD408A" w:rsidRDefault="00CD408A">
      <w:pPr>
        <w:pStyle w:val="Body"/>
        <w:spacing w:after="120" w:line="480" w:lineRule="auto"/>
      </w:pPr>
    </w:p>
    <w:p w14:paraId="61E93312" w14:textId="77777777" w:rsidR="00CD408A" w:rsidRDefault="00000000">
      <w:pPr>
        <w:pStyle w:val="Body"/>
      </w:pPr>
      <w:r>
        <w:rPr>
          <w:rFonts w:ascii="Arial Unicode MS" w:hAnsi="Arial Unicode MS"/>
        </w:rPr>
        <w:br w:type="page"/>
      </w:r>
    </w:p>
    <w:p w14:paraId="4A5913E7" w14:textId="77777777" w:rsidR="00CD408A" w:rsidRDefault="00000000">
      <w:pPr>
        <w:pStyle w:val="Body"/>
        <w:spacing w:after="120" w:line="480" w:lineRule="auto"/>
        <w:ind w:firstLine="720"/>
      </w:pPr>
      <w:r>
        <w:rPr>
          <w:noProof/>
        </w:rPr>
        <w:lastRenderedPageBreak/>
        <mc:AlternateContent>
          <mc:Choice Requires="wpg">
            <w:drawing>
              <wp:anchor distT="57150" distB="57150" distL="57150" distR="57150" simplePos="0" relativeHeight="251675648" behindDoc="0" locked="0" layoutInCell="1" allowOverlap="1" wp14:anchorId="0EB0DCCA" wp14:editId="3212F425">
                <wp:simplePos x="0" y="0"/>
                <wp:positionH relativeFrom="column">
                  <wp:posOffset>0</wp:posOffset>
                </wp:positionH>
                <wp:positionV relativeFrom="line">
                  <wp:posOffset>0</wp:posOffset>
                </wp:positionV>
                <wp:extent cx="5796825" cy="7618094"/>
                <wp:effectExtent l="0" t="0" r="0" b="0"/>
                <wp:wrapSquare wrapText="bothSides" distT="57150" distB="57150" distL="57150" distR="57150"/>
                <wp:docPr id="1073741857" name="officeArt object" descr="Group 231"/>
                <wp:cNvGraphicFramePr/>
                <a:graphic xmlns:a="http://schemas.openxmlformats.org/drawingml/2006/main">
                  <a:graphicData uri="http://schemas.microsoft.com/office/word/2010/wordprocessingGroup">
                    <wpg:wgp>
                      <wpg:cNvGrpSpPr/>
                      <wpg:grpSpPr>
                        <a:xfrm>
                          <a:off x="0" y="0"/>
                          <a:ext cx="5796825" cy="7618094"/>
                          <a:chOff x="0" y="0"/>
                          <a:chExt cx="5796824" cy="7618093"/>
                        </a:xfrm>
                      </wpg:grpSpPr>
                      <wps:wsp>
                        <wps:cNvPr id="1073741855" name="Text Box 2"/>
                        <wps:cNvSpPr txBox="1"/>
                        <wps:spPr>
                          <a:xfrm>
                            <a:off x="0" y="5943599"/>
                            <a:ext cx="5715001" cy="1674495"/>
                          </a:xfrm>
                          <a:prstGeom prst="rect">
                            <a:avLst/>
                          </a:prstGeom>
                          <a:solidFill>
                            <a:srgbClr val="FFFFFF"/>
                          </a:solidFill>
                          <a:ln w="9525" cap="flat">
                            <a:solidFill>
                              <a:srgbClr val="000000"/>
                            </a:solidFill>
                            <a:prstDash val="solid"/>
                            <a:miter lim="800000"/>
                          </a:ln>
                          <a:effectLst/>
                        </wps:spPr>
                        <wps:txbx>
                          <w:txbxContent>
                            <w:p w14:paraId="7D1795E9" w14:textId="77777777" w:rsidR="00CD408A" w:rsidRDefault="00000000">
                              <w:pPr>
                                <w:pStyle w:val="Body"/>
                              </w:pPr>
                              <w:r>
                                <w:rPr>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56" name="Picture 230" descr="Picture 230"/>
                          <pic:cNvPicPr>
                            <a:picLocks noChangeAspect="1"/>
                          </pic:cNvPicPr>
                        </pic:nvPicPr>
                        <pic:blipFill>
                          <a:blip r:embed="rId58"/>
                          <a:srcRect b="7961"/>
                          <a:stretch>
                            <a:fillRect/>
                          </a:stretch>
                        </pic:blipFill>
                        <pic:spPr>
                          <a:xfrm>
                            <a:off x="65313" y="0"/>
                            <a:ext cx="5731512" cy="5758180"/>
                          </a:xfrm>
                          <a:prstGeom prst="rect">
                            <a:avLst/>
                          </a:prstGeom>
                          <a:ln w="12700" cap="flat">
                            <a:noFill/>
                            <a:miter lim="400000"/>
                          </a:ln>
                          <a:effectLst/>
                        </pic:spPr>
                      </pic:pic>
                    </wpg:wgp>
                  </a:graphicData>
                </a:graphic>
              </wp:anchor>
            </w:drawing>
          </mc:Choice>
          <mc:Fallback>
            <w:pict>
              <v:group id="_x0000_s1056" style="visibility:visible;position:absolute;margin-left:0.0pt;margin-top:0.0pt;width:456.4pt;height:599.8pt;z-index:251675648;mso-position-horizontal:absolute;mso-position-horizontal-relative:text;mso-position-vertical:absolute;mso-position-vertical-relative:line;mso-wrap-distance-left:4.5pt;mso-wrap-distance-top:4.5pt;mso-wrap-distance-right:4.5pt;mso-wrap-distance-bottom:4.5pt;" coordorigin="0,0" coordsize="5796824,7618094">
                <w10:wrap type="square" side="bothSides" anchorx="text"/>
                <v:shape id="_x0000_s1057" type="#_x0000_t202" style="position:absolute;left:0;top:5943600;width:5715000;height:167449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val="1"/>
                            <w:lang w:val="ar-SA" w:bidi="ar-SA"/>
                          </w:rPr>
                          <w:t>“</w:t>
                        </w:r>
                        <w:r>
                          <w:rPr>
                            <w:rtl w:val="0"/>
                            <w:lang w:val="en-US"/>
                          </w:rPr>
                          <w:t>first</w:t>
                        </w:r>
                        <w:r>
                          <w:rPr>
                            <w:rtl w:val="0"/>
                          </w:rPr>
                          <w:t xml:space="preserve">” </w:t>
                        </w:r>
                        <w:r>
                          <w:rPr>
                            <w:rtl w:val="0"/>
                            <w:lang w:val="en-US"/>
                          </w:rPr>
                          <w:t xml:space="preserve">or key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_x0000_s1058" type="#_x0000_t75" style="position:absolute;left:65314;top:0;width:5731510;height:5758180;">
                  <v:imagedata r:id="rId59" o:title="image11.tif" cropbottom="8.0%"/>
                </v:shape>
              </v:group>
            </w:pict>
          </mc:Fallback>
        </mc:AlternateContent>
      </w:r>
    </w:p>
    <w:p w14:paraId="0CDF0B7A" w14:textId="77777777" w:rsidR="00CD408A" w:rsidRDefault="00000000">
      <w:pPr>
        <w:pStyle w:val="Body"/>
      </w:pPr>
      <w:r>
        <w:rPr>
          <w:rFonts w:ascii="Arial Unicode MS" w:hAnsi="Arial Unicode MS"/>
        </w:rPr>
        <w:br w:type="page"/>
      </w:r>
    </w:p>
    <w:p w14:paraId="63C7F64C"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76672" behindDoc="0" locked="0" layoutInCell="1" allowOverlap="1" wp14:anchorId="1C2D0337" wp14:editId="05E10B4F">
                <wp:simplePos x="0" y="0"/>
                <wp:positionH relativeFrom="column">
                  <wp:posOffset>0</wp:posOffset>
                </wp:positionH>
                <wp:positionV relativeFrom="line">
                  <wp:posOffset>413385</wp:posOffset>
                </wp:positionV>
                <wp:extent cx="5731511" cy="5864860"/>
                <wp:effectExtent l="0" t="0" r="0" b="0"/>
                <wp:wrapSquare wrapText="bothSides" distT="57150" distB="57150" distL="57150" distR="57150"/>
                <wp:docPr id="1073741860" name="officeArt object" descr="Group 246"/>
                <wp:cNvGraphicFramePr/>
                <a:graphic xmlns:a="http://schemas.openxmlformats.org/drawingml/2006/main">
                  <a:graphicData uri="http://schemas.microsoft.com/office/word/2010/wordprocessingGroup">
                    <wpg:wgp>
                      <wpg:cNvGrpSpPr/>
                      <wpg:grpSpPr>
                        <a:xfrm>
                          <a:off x="0" y="0"/>
                          <a:ext cx="5731511" cy="5864860"/>
                          <a:chOff x="0" y="0"/>
                          <a:chExt cx="5731510" cy="5864859"/>
                        </a:xfrm>
                      </wpg:grpSpPr>
                      <wps:wsp>
                        <wps:cNvPr id="1073741858" name="Text Box 2"/>
                        <wps:cNvSpPr txBox="1"/>
                        <wps:spPr>
                          <a:xfrm>
                            <a:off x="849085" y="4310405"/>
                            <a:ext cx="4691744" cy="1554455"/>
                          </a:xfrm>
                          <a:prstGeom prst="rect">
                            <a:avLst/>
                          </a:prstGeom>
                          <a:solidFill>
                            <a:srgbClr val="FFFFFF"/>
                          </a:solidFill>
                          <a:ln w="9525" cap="flat">
                            <a:solidFill>
                              <a:srgbClr val="000000"/>
                            </a:solidFill>
                            <a:prstDash val="solid"/>
                            <a:miter lim="800000"/>
                          </a:ln>
                          <a:effectLst/>
                        </wps:spPr>
                        <wps:txbx>
                          <w:txbxContent>
                            <w:p w14:paraId="0545B56C" w14:textId="77777777" w:rsidR="00CD408A" w:rsidRDefault="00000000">
                              <w:pPr>
                                <w:pStyle w:val="Body"/>
                              </w:pPr>
                              <w:r>
                                <w:rPr>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1073741859" name="Picture 236" descr="Picture 236"/>
                          <pic:cNvPicPr>
                            <a:picLocks noChangeAspect="1"/>
                          </pic:cNvPicPr>
                        </pic:nvPicPr>
                        <pic:blipFill>
                          <a:blip r:embed="rId60"/>
                          <a:stretch>
                            <a:fillRect/>
                          </a:stretch>
                        </pic:blipFill>
                        <pic:spPr>
                          <a:xfrm>
                            <a:off x="-1" y="0"/>
                            <a:ext cx="5731512" cy="4310945"/>
                          </a:xfrm>
                          <a:prstGeom prst="rect">
                            <a:avLst/>
                          </a:prstGeom>
                          <a:ln w="12700" cap="flat">
                            <a:noFill/>
                            <a:miter lim="400000"/>
                          </a:ln>
                          <a:effectLst/>
                        </pic:spPr>
                      </pic:pic>
                    </wpg:wgp>
                  </a:graphicData>
                </a:graphic>
              </wp:anchor>
            </w:drawing>
          </mc:Choice>
          <mc:Fallback>
            <w:pict>
              <v:group id="_x0000_s1059" style="visibility:visible;position:absolute;margin-left:0.0pt;margin-top:32.5pt;width:451.3pt;height:461.8pt;z-index:251676672;mso-position-horizontal:absolute;mso-position-horizontal-relative:text;mso-position-vertical:absolute;mso-position-vertical-relative:line;mso-wrap-distance-left:4.5pt;mso-wrap-distance-top:4.5pt;mso-wrap-distance-right:4.5pt;mso-wrap-distance-bottom:4.5pt;" coordorigin="0,0" coordsize="5731510,5864859">
                <w10:wrap type="square" side="bothSides" anchorx="text"/>
                <v:shape id="_x0000_s1060" type="#_x0000_t202" style="position:absolute;left:849086;top:4310405;width:4691743;height:155445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w:t>
                        </w:r>
                      </w:p>
                    </w:txbxContent>
                  </v:textbox>
                </v:shape>
                <v:shape id="_x0000_s1061" type="#_x0000_t75" style="position:absolute;left:0;top:0;width:5731510;height:4310944;">
                  <v:imagedata r:id="rId61" o:title="image12.tif"/>
                </v:shape>
              </v:group>
            </w:pict>
          </mc:Fallback>
        </mc:AlternateContent>
      </w:r>
    </w:p>
    <w:p w14:paraId="5E4DA91A" w14:textId="77777777" w:rsidR="00CD408A" w:rsidRDefault="00CD408A">
      <w:pPr>
        <w:pStyle w:val="Body"/>
        <w:spacing w:after="120" w:line="480" w:lineRule="auto"/>
      </w:pPr>
    </w:p>
    <w:p w14:paraId="645D457A" w14:textId="77777777" w:rsidR="00CD408A" w:rsidRDefault="00CD408A">
      <w:pPr>
        <w:pStyle w:val="Body"/>
        <w:spacing w:after="120" w:line="480" w:lineRule="auto"/>
      </w:pPr>
    </w:p>
    <w:p w14:paraId="693F3CE6" w14:textId="77777777" w:rsidR="00CD408A" w:rsidRDefault="00CD408A">
      <w:pPr>
        <w:pStyle w:val="Body"/>
        <w:spacing w:after="120" w:line="480" w:lineRule="auto"/>
      </w:pPr>
    </w:p>
    <w:p w14:paraId="3A102CC1" w14:textId="77777777" w:rsidR="00CD408A" w:rsidRDefault="00CD408A">
      <w:pPr>
        <w:pStyle w:val="Body"/>
        <w:spacing w:after="120" w:line="480" w:lineRule="auto"/>
      </w:pPr>
    </w:p>
    <w:p w14:paraId="1991C2DB" w14:textId="77777777" w:rsidR="00CD408A" w:rsidRDefault="00CD408A">
      <w:pPr>
        <w:pStyle w:val="Body"/>
        <w:spacing w:after="120" w:line="480" w:lineRule="auto"/>
      </w:pPr>
    </w:p>
    <w:p w14:paraId="07ECFDC4" w14:textId="77777777" w:rsidR="00CD408A" w:rsidRDefault="00CD408A">
      <w:pPr>
        <w:pStyle w:val="Body"/>
        <w:spacing w:after="120" w:line="480" w:lineRule="auto"/>
      </w:pPr>
    </w:p>
    <w:p w14:paraId="29CFF024" w14:textId="77777777" w:rsidR="00CD408A" w:rsidRDefault="00CD408A">
      <w:pPr>
        <w:pStyle w:val="Body"/>
        <w:spacing w:after="120" w:line="480" w:lineRule="auto"/>
      </w:pPr>
    </w:p>
    <w:p w14:paraId="293C67CD" w14:textId="77777777" w:rsidR="00CD408A" w:rsidRDefault="00000000">
      <w:pPr>
        <w:pStyle w:val="Body"/>
        <w:spacing w:after="120" w:line="480" w:lineRule="auto"/>
      </w:pPr>
      <w:r>
        <w:rPr>
          <w:noProof/>
        </w:rPr>
        <mc:AlternateContent>
          <mc:Choice Requires="wpg">
            <w:drawing>
              <wp:anchor distT="57150" distB="57150" distL="57150" distR="57150" simplePos="0" relativeHeight="251677696" behindDoc="0" locked="0" layoutInCell="1" allowOverlap="1" wp14:anchorId="257B7D43" wp14:editId="0D814996">
                <wp:simplePos x="0" y="0"/>
                <wp:positionH relativeFrom="column">
                  <wp:posOffset>0</wp:posOffset>
                </wp:positionH>
                <wp:positionV relativeFrom="line">
                  <wp:posOffset>421004</wp:posOffset>
                </wp:positionV>
                <wp:extent cx="5731511" cy="5484042"/>
                <wp:effectExtent l="0" t="0" r="0" b="0"/>
                <wp:wrapSquare wrapText="bothSides" distT="57150" distB="57150" distL="57150" distR="57150"/>
                <wp:docPr id="1073741863" name="officeArt object" descr="Group 248"/>
                <wp:cNvGraphicFramePr/>
                <a:graphic xmlns:a="http://schemas.openxmlformats.org/drawingml/2006/main">
                  <a:graphicData uri="http://schemas.microsoft.com/office/word/2010/wordprocessingGroup">
                    <wpg:wgp>
                      <wpg:cNvGrpSpPr/>
                      <wpg:grpSpPr>
                        <a:xfrm>
                          <a:off x="0" y="0"/>
                          <a:ext cx="5731511" cy="5484042"/>
                          <a:chOff x="0" y="0"/>
                          <a:chExt cx="5731510" cy="5484041"/>
                        </a:xfrm>
                      </wpg:grpSpPr>
                      <wps:wsp>
                        <wps:cNvPr id="1073741861" name="Text Box 2"/>
                        <wps:cNvSpPr txBox="1"/>
                        <wps:spPr>
                          <a:xfrm>
                            <a:off x="522514" y="4354286"/>
                            <a:ext cx="5075556" cy="1129756"/>
                          </a:xfrm>
                          <a:prstGeom prst="rect">
                            <a:avLst/>
                          </a:prstGeom>
                          <a:solidFill>
                            <a:srgbClr val="FFFFFF"/>
                          </a:solidFill>
                          <a:ln w="9525" cap="flat">
                            <a:solidFill>
                              <a:srgbClr val="000000"/>
                            </a:solidFill>
                            <a:prstDash val="solid"/>
                            <a:miter lim="800000"/>
                          </a:ln>
                          <a:effectLst/>
                        </wps:spPr>
                        <wps:txbx>
                          <w:txbxContent>
                            <w:p w14:paraId="11623AEE" w14:textId="77777777" w:rsidR="00CD408A" w:rsidRDefault="00000000">
                              <w:pPr>
                                <w:pStyle w:val="Body"/>
                              </w:pPr>
                              <w:r>
                                <w:rPr>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i/>
                                  <w:iCs/>
                                </w:rPr>
                                <w:t xml:space="preserve"> </w:t>
                              </w:r>
                              <w:r>
                                <w:rPr>
                                  <w:lang w:val="en-US"/>
                                </w:rPr>
                                <w:t>printed on plot. The CS models predict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62" name="Picture 247" descr="Picture 247"/>
                          <pic:cNvPicPr>
                            <a:picLocks noChangeAspect="1"/>
                          </pic:cNvPicPr>
                        </pic:nvPicPr>
                        <pic:blipFill>
                          <a:blip r:embed="rId62"/>
                          <a:stretch>
                            <a:fillRect/>
                          </a:stretch>
                        </pic:blipFill>
                        <pic:spPr>
                          <a:xfrm>
                            <a:off x="0" y="0"/>
                            <a:ext cx="5731511" cy="4342766"/>
                          </a:xfrm>
                          <a:prstGeom prst="rect">
                            <a:avLst/>
                          </a:prstGeom>
                          <a:ln w="12700" cap="flat">
                            <a:noFill/>
                            <a:miter lim="400000"/>
                          </a:ln>
                          <a:effectLst/>
                        </pic:spPr>
                      </pic:pic>
                    </wpg:wgp>
                  </a:graphicData>
                </a:graphic>
              </wp:anchor>
            </w:drawing>
          </mc:Choice>
          <mc:Fallback>
            <w:pict>
              <v:group id="_x0000_s1062" style="visibility:visible;position:absolute;margin-left:-0.0pt;margin-top:33.1pt;width:451.3pt;height:431.8pt;z-index:251677696;mso-position-horizontal:absolute;mso-position-horizontal-relative:text;mso-position-vertical:absolute;mso-position-vertical-relative:line;mso-wrap-distance-left:4.5pt;mso-wrap-distance-top:4.5pt;mso-wrap-distance-right:4.5pt;mso-wrap-distance-bottom:4.5pt;" coordorigin="0,0" coordsize="5731510,5484042">
                <w10:wrap type="square" side="bothSides" anchorx="text"/>
                <v:shape id="_x0000_s1063" type="#_x0000_t202" style="position:absolute;left:522514;top:4354286;width:5075555;height:112975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val="1"/>
                            <w:iCs w:val="1"/>
                            <w:rtl w:val="0"/>
                          </w:rPr>
                          <w:t>R</w:t>
                        </w:r>
                        <w:r>
                          <w:rPr>
                            <w:i w:val="1"/>
                            <w:iCs w:val="1"/>
                            <w:vertAlign w:val="superscript"/>
                            <w:rtl w:val="0"/>
                          </w:rPr>
                          <w:t>2</w:t>
                        </w:r>
                        <w:r>
                          <w:rPr>
                            <w:i w:val="1"/>
                            <w:iCs w:val="1"/>
                            <w:rtl w:val="0"/>
                          </w:rPr>
                          <w:t xml:space="preserve"> </w:t>
                        </w:r>
                        <w:r>
                          <w:rPr>
                            <w:rtl w:val="0"/>
                            <w:lang w:val="en-US"/>
                          </w:rPr>
                          <w:t>printed on plot. The CS models predict the human data with the highest accuracy. Abbreviations: CO = cut-off, CS = Cost to Sample, BV = Biased Values, BR = Biased Reward, O = optimism, OV = objective values, SV = subjective values.</w:t>
                        </w:r>
                      </w:p>
                    </w:txbxContent>
                  </v:textbox>
                </v:shape>
                <v:shape id="_x0000_s1064" type="#_x0000_t75" style="position:absolute;left:0;top:0;width:5731510;height:4342765;">
                  <v:imagedata r:id="rId63" o:title="image13.tif"/>
                </v:shape>
              </v:group>
            </w:pict>
          </mc:Fallback>
        </mc:AlternateContent>
      </w:r>
    </w:p>
    <w:p w14:paraId="007B7D81" w14:textId="77777777" w:rsidR="00CD408A" w:rsidRDefault="00CD408A">
      <w:pPr>
        <w:pStyle w:val="Body"/>
      </w:pPr>
    </w:p>
    <w:p w14:paraId="1C8A6474" w14:textId="77777777" w:rsidR="00CD408A" w:rsidRDefault="00000000">
      <w:pPr>
        <w:pStyle w:val="Body"/>
      </w:pPr>
      <w:r>
        <w:rPr>
          <w:rFonts w:ascii="Arial Unicode MS" w:hAnsi="Arial Unicode MS"/>
        </w:rPr>
        <w:br w:type="page"/>
      </w:r>
    </w:p>
    <w:p w14:paraId="043C7E87"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83840" behindDoc="0" locked="0" layoutInCell="1" allowOverlap="1" wp14:anchorId="33F0B597" wp14:editId="3473413D">
                <wp:simplePos x="0" y="0"/>
                <wp:positionH relativeFrom="column">
                  <wp:posOffset>0</wp:posOffset>
                </wp:positionH>
                <wp:positionV relativeFrom="line">
                  <wp:posOffset>419100</wp:posOffset>
                </wp:positionV>
                <wp:extent cx="5220971" cy="3625679"/>
                <wp:effectExtent l="0" t="0" r="0" b="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1" cy="3625679"/>
                          <a:chOff x="0" y="0"/>
                          <a:chExt cx="5220970" cy="3625678"/>
                        </a:xfrm>
                      </wpg:grpSpPr>
                      <wps:wsp>
                        <wps:cNvPr id="1073741864" name="Text Box 2"/>
                        <wps:cNvSpPr txBox="1"/>
                        <wps:spPr>
                          <a:xfrm>
                            <a:off x="435428" y="3374571"/>
                            <a:ext cx="4609467" cy="251108"/>
                          </a:xfrm>
                          <a:prstGeom prst="rect">
                            <a:avLst/>
                          </a:prstGeom>
                          <a:solidFill>
                            <a:srgbClr val="FFFFFF"/>
                          </a:solidFill>
                          <a:ln w="9525" cap="flat">
                            <a:solidFill>
                              <a:srgbClr val="000000"/>
                            </a:solidFill>
                            <a:prstDash val="solid"/>
                            <a:miter lim="800000"/>
                          </a:ln>
                          <a:effectLst/>
                        </wps:spPr>
                        <wps:txbx>
                          <w:txbxContent>
                            <w:p w14:paraId="4A7CA279" w14:textId="77777777" w:rsidR="00CD408A" w:rsidRDefault="00000000">
                              <w:pPr>
                                <w:pStyle w:val="Body"/>
                              </w:pPr>
                              <w:r>
                                <w:rPr>
                                  <w:lang w:val="fr-FR"/>
                                </w:rPr>
                                <w:t>Figure S7. Cohen</w:t>
                              </w:r>
                              <w:r>
                                <w:rPr>
                                  <w:rtl/>
                                </w:rPr>
                                <w:t>’</w:t>
                              </w:r>
                              <w:r>
                                <w:rPr>
                                  <w:lang w:val="en-US"/>
                                </w:rPr>
                                <w:t>s d effect sizes for pairwise comparisons 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4"/>
                          <a:stretch>
                            <a:fillRect/>
                          </a:stretch>
                        </pic:blipFill>
                        <pic:spPr>
                          <a:xfrm>
                            <a:off x="0" y="0"/>
                            <a:ext cx="5220971" cy="3197225"/>
                          </a:xfrm>
                          <a:prstGeom prst="rect">
                            <a:avLst/>
                          </a:prstGeom>
                          <a:ln w="12700" cap="flat">
                            <a:noFill/>
                            <a:miter lim="400000"/>
                          </a:ln>
                          <a:effectLst/>
                        </pic:spPr>
                      </pic:pic>
                    </wpg:wgp>
                  </a:graphicData>
                </a:graphic>
              </wp:anchor>
            </w:drawing>
          </mc:Choice>
          <mc:Fallback>
            <w:pict>
              <v:group id="_x0000_s1065" style="visibility:visible;position:absolute;margin-left:0.0pt;margin-top:33.0pt;width:411.1pt;height:285.5pt;z-index:251683840;mso-position-horizontal:absolute;mso-position-horizontal-relative:text;mso-position-vertical:absolute;mso-position-vertical-relative:line;mso-wrap-distance-left:4.5pt;mso-wrap-distance-top:4.5pt;mso-wrap-distance-right:4.5pt;mso-wrap-distance-bottom:4.5pt;" coordorigin="0,0" coordsize="5220970,3625679">
                <w10:wrap type="square" side="bothSides" anchorx="text"/>
                <v:shape id="_x0000_s1066" type="#_x0000_t202" style="position:absolute;left:435429;top:3374571;width:4609465;height:251108;">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fr-FR"/>
                          </w:rPr>
                          <w:t>Figure S7. Cohen</w:t>
                        </w:r>
                        <w:r>
                          <w:rPr>
                            <w:rtl w:val="1"/>
                          </w:rPr>
                          <w:t>’</w:t>
                        </w:r>
                        <w:r>
                          <w:rPr>
                            <w:rtl w:val="0"/>
                            <w:lang w:val="en-US"/>
                          </w:rPr>
                          <w:t>s d effect sizes for pairwise comparisons in Study 1.</w:t>
                        </w:r>
                      </w:p>
                    </w:txbxContent>
                  </v:textbox>
                </v:shape>
                <v:shape id="_x0000_s1067" type="#_x0000_t75" style="position:absolute;left:0;top:0;width:5220970;height:3197225;">
                  <v:imagedata r:id="rId65" o:title="image14.tif"/>
                </v:shape>
              </v:group>
            </w:pict>
          </mc:Fallback>
        </mc:AlternateContent>
      </w:r>
    </w:p>
    <w:p w14:paraId="2A71E9CE" w14:textId="77777777" w:rsidR="00CD408A" w:rsidRDefault="00CD408A">
      <w:pPr>
        <w:pStyle w:val="Body"/>
        <w:spacing w:after="120" w:line="480" w:lineRule="auto"/>
      </w:pPr>
    </w:p>
    <w:p w14:paraId="6F234240" w14:textId="77777777" w:rsidR="00CD408A" w:rsidRDefault="00CD408A">
      <w:pPr>
        <w:pStyle w:val="Body"/>
        <w:spacing w:after="120" w:line="480" w:lineRule="auto"/>
      </w:pPr>
    </w:p>
    <w:p w14:paraId="36B176DB" w14:textId="77777777" w:rsidR="00CD408A" w:rsidRDefault="00CD408A">
      <w:pPr>
        <w:pStyle w:val="Body"/>
        <w:spacing w:after="120" w:line="480" w:lineRule="auto"/>
      </w:pPr>
    </w:p>
    <w:p w14:paraId="51296EB9" w14:textId="77777777" w:rsidR="00CD408A" w:rsidRDefault="00000000">
      <w:pPr>
        <w:pStyle w:val="Body"/>
      </w:pPr>
      <w:r>
        <w:rPr>
          <w:rFonts w:ascii="Arial Unicode MS" w:hAnsi="Arial Unicode MS"/>
        </w:rPr>
        <w:br w:type="page"/>
      </w:r>
    </w:p>
    <w:p w14:paraId="3D898DC4"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80768" behindDoc="0" locked="0" layoutInCell="1" allowOverlap="1" wp14:anchorId="449AA3C4" wp14:editId="7B89718A">
                <wp:simplePos x="0" y="0"/>
                <wp:positionH relativeFrom="page">
                  <wp:posOffset>914399</wp:posOffset>
                </wp:positionH>
                <wp:positionV relativeFrom="line">
                  <wp:posOffset>0</wp:posOffset>
                </wp:positionV>
                <wp:extent cx="5731511" cy="5594326"/>
                <wp:effectExtent l="0" t="0" r="0" b="0"/>
                <wp:wrapSquare wrapText="bothSides" distT="57150" distB="57150" distL="57150" distR="57150"/>
                <wp:docPr id="1073741869" name="officeArt object" descr="Group 273"/>
                <wp:cNvGraphicFramePr/>
                <a:graphic xmlns:a="http://schemas.openxmlformats.org/drawingml/2006/main">
                  <a:graphicData uri="http://schemas.microsoft.com/office/word/2010/wordprocessingGroup">
                    <wpg:wgp>
                      <wpg:cNvGrpSpPr/>
                      <wpg:grpSpPr>
                        <a:xfrm>
                          <a:off x="0" y="0"/>
                          <a:ext cx="5731511" cy="5594326"/>
                          <a:chOff x="0" y="0"/>
                          <a:chExt cx="5731510" cy="5594325"/>
                        </a:xfrm>
                      </wpg:grpSpPr>
                      <wps:wsp>
                        <wps:cNvPr id="1073741867" name="Text Box 2"/>
                        <wps:cNvSpPr txBox="1"/>
                        <wps:spPr>
                          <a:xfrm>
                            <a:off x="0" y="4288840"/>
                            <a:ext cx="5731510" cy="1305486"/>
                          </a:xfrm>
                          <a:prstGeom prst="rect">
                            <a:avLst/>
                          </a:prstGeom>
                          <a:solidFill>
                            <a:srgbClr val="FFFFFF"/>
                          </a:solidFill>
                          <a:ln w="9525" cap="flat">
                            <a:solidFill>
                              <a:srgbClr val="000000"/>
                            </a:solidFill>
                            <a:prstDash val="solid"/>
                            <a:miter lim="800000"/>
                          </a:ln>
                          <a:effectLst/>
                        </wps:spPr>
                        <wps:txbx>
                          <w:txbxContent>
                            <w:p w14:paraId="519A059C" w14:textId="77777777" w:rsidR="00CD408A" w:rsidRDefault="00000000">
                              <w:pPr>
                                <w:pStyle w:val="Body"/>
                              </w:pPr>
                              <w:r>
                                <w:rPr>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68" name="Picture 272" descr="Picture 272"/>
                          <pic:cNvPicPr>
                            <a:picLocks noChangeAspect="1"/>
                          </pic:cNvPicPr>
                        </pic:nvPicPr>
                        <pic:blipFill>
                          <a:blip r:embed="rId66"/>
                          <a:stretch>
                            <a:fillRect/>
                          </a:stretch>
                        </pic:blipFill>
                        <pic:spPr>
                          <a:xfrm>
                            <a:off x="0" y="0"/>
                            <a:ext cx="5731511" cy="4273550"/>
                          </a:xfrm>
                          <a:prstGeom prst="rect">
                            <a:avLst/>
                          </a:prstGeom>
                          <a:ln w="12700" cap="flat">
                            <a:noFill/>
                            <a:miter lim="400000"/>
                          </a:ln>
                          <a:effectLst/>
                        </pic:spPr>
                      </pic:pic>
                    </wpg:wgp>
                  </a:graphicData>
                </a:graphic>
              </wp:anchor>
            </w:drawing>
          </mc:Choice>
          <mc:Fallback>
            <w:pict>
              <v:group id="_x0000_s1068" style="visibility:visible;position:absolute;margin-left:72.0pt;margin-top:0.0pt;width:451.3pt;height:440.5pt;z-index:251680768;mso-position-horizontal:absolute;mso-position-horizontal-relative:page;mso-position-vertical:absolute;mso-position-vertical-relative:line;mso-wrap-distance-left:4.5pt;mso-wrap-distance-top:4.5pt;mso-wrap-distance-right:4.5pt;mso-wrap-distance-bottom:4.5pt;" coordorigin="0,0" coordsize="5731510,5594326">
                <w10:wrap type="square" side="bothSides" anchorx="page"/>
                <v:shape id="_x0000_s1069" type="#_x0000_t202" style="position:absolute;left:0;top:4288841;width:5731509;height:130548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_x0000_s1070" type="#_x0000_t75" style="position:absolute;left:0;top:0;width:5731510;height:4273550;">
                  <v:imagedata r:id="rId67" o:title="image15.tif"/>
                </v:shape>
              </v:group>
            </w:pict>
          </mc:Fallback>
        </mc:AlternateContent>
      </w:r>
    </w:p>
    <w:p w14:paraId="1CD605BE" w14:textId="77777777" w:rsidR="00CD408A" w:rsidRDefault="00CD408A">
      <w:pPr>
        <w:pStyle w:val="Body"/>
        <w:spacing w:after="120" w:line="480" w:lineRule="auto"/>
      </w:pPr>
    </w:p>
    <w:p w14:paraId="59A71C38" w14:textId="77777777" w:rsidR="00CD408A" w:rsidRDefault="00000000">
      <w:pPr>
        <w:pStyle w:val="Body"/>
      </w:pPr>
      <w:r>
        <w:rPr>
          <w:rFonts w:ascii="Arial Unicode MS" w:hAnsi="Arial Unicode MS"/>
        </w:rPr>
        <w:br w:type="page"/>
      </w:r>
    </w:p>
    <w:p w14:paraId="7AF27425"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81792" behindDoc="0" locked="0" layoutInCell="1" allowOverlap="1" wp14:anchorId="62D5A514" wp14:editId="392AEA79">
                <wp:simplePos x="0" y="0"/>
                <wp:positionH relativeFrom="column">
                  <wp:posOffset>0</wp:posOffset>
                </wp:positionH>
                <wp:positionV relativeFrom="line">
                  <wp:posOffset>0</wp:posOffset>
                </wp:positionV>
                <wp:extent cx="5334000" cy="5695544"/>
                <wp:effectExtent l="0" t="0" r="0" b="0"/>
                <wp:wrapSquare wrapText="bothSides" distT="57150" distB="57150" distL="57150" distR="57150"/>
                <wp:docPr id="1073741872" name="officeArt object" descr="Group 275"/>
                <wp:cNvGraphicFramePr/>
                <a:graphic xmlns:a="http://schemas.openxmlformats.org/drawingml/2006/main">
                  <a:graphicData uri="http://schemas.microsoft.com/office/word/2010/wordprocessingGroup">
                    <wpg:wgp>
                      <wpg:cNvGrpSpPr/>
                      <wpg:grpSpPr>
                        <a:xfrm>
                          <a:off x="0" y="0"/>
                          <a:ext cx="5334000" cy="5695544"/>
                          <a:chOff x="0" y="0"/>
                          <a:chExt cx="5334000" cy="5695544"/>
                        </a:xfrm>
                      </wpg:grpSpPr>
                      <wps:wsp>
                        <wps:cNvPr id="1073741870" name="Text Box 2"/>
                        <wps:cNvSpPr txBox="1"/>
                        <wps:spPr>
                          <a:xfrm>
                            <a:off x="794657" y="4038599"/>
                            <a:ext cx="3963670" cy="1656945"/>
                          </a:xfrm>
                          <a:prstGeom prst="rect">
                            <a:avLst/>
                          </a:prstGeom>
                          <a:solidFill>
                            <a:srgbClr val="FFFFFF"/>
                          </a:solidFill>
                          <a:ln w="9525" cap="flat">
                            <a:solidFill>
                              <a:srgbClr val="000000"/>
                            </a:solidFill>
                            <a:prstDash val="solid"/>
                            <a:miter lim="800000"/>
                          </a:ln>
                          <a:effectLst/>
                        </wps:spPr>
                        <wps:txbx>
                          <w:txbxContent>
                            <w:p w14:paraId="0F43915C" w14:textId="77777777" w:rsidR="00CD408A" w:rsidRDefault="00000000">
                              <w:pPr>
                                <w:pStyle w:val="Body"/>
                              </w:pPr>
                              <w:r>
                                <w:rPr>
                                  <w:lang w:val="en-US"/>
                                </w:rPr>
                                <w:t>Figure S9. Linear relationships between human participants</w:t>
                              </w:r>
                              <w:r>
                                <w:rPr>
                                  <w:rtl/>
                                </w:rPr>
                                <w:t xml:space="preserve">’ </w:t>
                              </w:r>
                              <w:r>
                                <w:rPr>
                                  <w:lang w:val="en-US"/>
                                </w:rPr>
                                <w:t>sampling in Study 1 baseline versus sampling of corresponding models. The grey diagonal represents where participant and model numbers of samples are equal. The coloured line represents the regression line, with corresponding</w:t>
                              </w:r>
                              <w:r>
                                <w:rPr>
                                  <w:i/>
                                  <w:iCs/>
                                </w:rPr>
                                <w:t xml:space="preserve"> 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71" name="Picture 274" descr="Picture 274"/>
                          <pic:cNvPicPr>
                            <a:picLocks noChangeAspect="1"/>
                          </pic:cNvPicPr>
                        </pic:nvPicPr>
                        <pic:blipFill>
                          <a:blip r:embed="rId68"/>
                          <a:stretch>
                            <a:fillRect/>
                          </a:stretch>
                        </pic:blipFill>
                        <pic:spPr>
                          <a:xfrm>
                            <a:off x="0" y="-1"/>
                            <a:ext cx="5334000" cy="4001771"/>
                          </a:xfrm>
                          <a:prstGeom prst="rect">
                            <a:avLst/>
                          </a:prstGeom>
                          <a:ln w="12700" cap="flat">
                            <a:noFill/>
                            <a:miter lim="400000"/>
                          </a:ln>
                          <a:effectLst/>
                        </pic:spPr>
                      </pic:pic>
                    </wpg:wgp>
                  </a:graphicData>
                </a:graphic>
              </wp:anchor>
            </w:drawing>
          </mc:Choice>
          <mc:Fallback>
            <w:pict>
              <v:group id="_x0000_s1071" style="visibility:visible;position:absolute;margin-left:0.0pt;margin-top:-0.0pt;width:420.0pt;height:448.5pt;z-index:251681792;mso-position-horizontal:absolute;mso-position-horizontal-relative:text;mso-position-vertical:absolute;mso-position-vertical-relative:line;mso-wrap-distance-left:4.5pt;mso-wrap-distance-top:4.5pt;mso-wrap-distance-right:4.5pt;mso-wrap-distance-bottom:4.5pt;" coordorigin="0,0" coordsize="5334000,5695544">
                <w10:wrap type="square" side="bothSides" anchorx="text"/>
                <v:shape id="_x0000_s1072" type="#_x0000_t202" style="position:absolute;left:794657;top:4038600;width:3963669;height:165694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S9. Linear relationships between human participants</w:t>
                        </w:r>
                        <w:r>
                          <w:rPr>
                            <w:rtl w:val="1"/>
                          </w:rPr>
                          <w:t xml:space="preserve">’ </w:t>
                        </w:r>
                        <w:r>
                          <w:rPr>
                            <w:rtl w:val="0"/>
                            <w:lang w:val="en-US"/>
                          </w:rPr>
                          <w:t>sampling in Study 1 baseline versus sampling of corresponding models. The grey diagonal represents where participant and model numbers of samples are equal. The coloured line represents the regression line, with corresponding</w:t>
                        </w:r>
                        <w:r>
                          <w:rPr>
                            <w:i w:val="1"/>
                            <w:iCs w:val="1"/>
                            <w:rtl w:val="0"/>
                          </w:rPr>
                          <w:t xml:space="preserve"> 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_x0000_s1073" type="#_x0000_t75" style="position:absolute;left:0;top:0;width:5334000;height:4001770;">
                  <v:imagedata r:id="rId69" o:title="image16.tif"/>
                </v:shape>
              </v:group>
            </w:pict>
          </mc:Fallback>
        </mc:AlternateContent>
      </w:r>
    </w:p>
    <w:p w14:paraId="2E2C360A" w14:textId="77777777" w:rsidR="00CD408A" w:rsidRDefault="00CD408A">
      <w:pPr>
        <w:pStyle w:val="Body"/>
        <w:spacing w:after="120" w:line="480" w:lineRule="auto"/>
      </w:pPr>
    </w:p>
    <w:p w14:paraId="7121D946" w14:textId="77777777" w:rsidR="00CD408A" w:rsidRDefault="00CD408A">
      <w:pPr>
        <w:pStyle w:val="Body"/>
        <w:spacing w:after="120" w:line="480" w:lineRule="auto"/>
      </w:pPr>
    </w:p>
    <w:p w14:paraId="3A9942BF" w14:textId="77777777" w:rsidR="00CD408A" w:rsidRDefault="00CD408A">
      <w:pPr>
        <w:pStyle w:val="Body"/>
        <w:spacing w:after="120" w:line="480" w:lineRule="auto"/>
      </w:pPr>
    </w:p>
    <w:p w14:paraId="24A27E04" w14:textId="77777777" w:rsidR="00CD408A" w:rsidRDefault="00CD408A">
      <w:pPr>
        <w:pStyle w:val="Body"/>
        <w:spacing w:after="120" w:line="480" w:lineRule="auto"/>
      </w:pPr>
    </w:p>
    <w:p w14:paraId="08C9371F" w14:textId="77777777" w:rsidR="00CD408A" w:rsidRDefault="00CD408A">
      <w:pPr>
        <w:pStyle w:val="Body"/>
        <w:spacing w:after="120" w:line="480" w:lineRule="auto"/>
      </w:pPr>
    </w:p>
    <w:p w14:paraId="2A5467AC" w14:textId="77777777" w:rsidR="00CD408A" w:rsidRDefault="00CD408A">
      <w:pPr>
        <w:pStyle w:val="Body"/>
        <w:spacing w:after="120" w:line="480" w:lineRule="auto"/>
      </w:pPr>
    </w:p>
    <w:p w14:paraId="0319E8EF" w14:textId="77777777" w:rsidR="00CD408A" w:rsidRDefault="00CD408A">
      <w:pPr>
        <w:pStyle w:val="Body"/>
        <w:spacing w:after="120" w:line="480" w:lineRule="auto"/>
      </w:pPr>
    </w:p>
    <w:p w14:paraId="1409DC30" w14:textId="77777777" w:rsidR="00CD408A" w:rsidRDefault="00CD408A">
      <w:pPr>
        <w:pStyle w:val="Body"/>
        <w:spacing w:after="120" w:line="480" w:lineRule="auto"/>
      </w:pPr>
    </w:p>
    <w:p w14:paraId="5950DC3B" w14:textId="77777777" w:rsidR="00CD408A" w:rsidRDefault="00CD408A">
      <w:pPr>
        <w:pStyle w:val="Body"/>
        <w:spacing w:after="120" w:line="480" w:lineRule="auto"/>
      </w:pPr>
    </w:p>
    <w:p w14:paraId="0E1D9628" w14:textId="77777777" w:rsidR="00CD408A" w:rsidRDefault="00CD408A">
      <w:pPr>
        <w:pStyle w:val="Body"/>
        <w:spacing w:after="120" w:line="480" w:lineRule="auto"/>
      </w:pPr>
    </w:p>
    <w:p w14:paraId="20164464" w14:textId="77777777" w:rsidR="00CD408A" w:rsidRDefault="00000000">
      <w:pPr>
        <w:pStyle w:val="Body"/>
      </w:pPr>
      <w:r>
        <w:rPr>
          <w:rFonts w:ascii="Arial Unicode MS" w:hAnsi="Arial Unicode MS"/>
        </w:rPr>
        <w:br w:type="page"/>
      </w:r>
    </w:p>
    <w:p w14:paraId="114A6B3A"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1312" behindDoc="0" locked="0" layoutInCell="1" allowOverlap="1" wp14:anchorId="3E72079D" wp14:editId="379ADBD7">
                <wp:simplePos x="0" y="0"/>
                <wp:positionH relativeFrom="column">
                  <wp:posOffset>0</wp:posOffset>
                </wp:positionH>
                <wp:positionV relativeFrom="line">
                  <wp:posOffset>0</wp:posOffset>
                </wp:positionV>
                <wp:extent cx="5334000" cy="5432729"/>
                <wp:effectExtent l="0" t="0" r="0" b="0"/>
                <wp:wrapSquare wrapText="bothSides" distT="57150" distB="57150" distL="57150" distR="57150"/>
                <wp:docPr id="1073741875" name="officeArt object" descr="Group 277"/>
                <wp:cNvGraphicFramePr/>
                <a:graphic xmlns:a="http://schemas.openxmlformats.org/drawingml/2006/main">
                  <a:graphicData uri="http://schemas.microsoft.com/office/word/2010/wordprocessingGroup">
                    <wpg:wgp>
                      <wpg:cNvGrpSpPr/>
                      <wpg:grpSpPr>
                        <a:xfrm>
                          <a:off x="0" y="0"/>
                          <a:ext cx="5334000" cy="5432729"/>
                          <a:chOff x="0" y="0"/>
                          <a:chExt cx="5334000" cy="5432728"/>
                        </a:xfrm>
                      </wpg:grpSpPr>
                      <pic:pic xmlns:pic="http://schemas.openxmlformats.org/drawingml/2006/picture">
                        <pic:nvPicPr>
                          <pic:cNvPr id="1073741873" name="Picture 276" descr="Picture 276"/>
                          <pic:cNvPicPr>
                            <a:picLocks noChangeAspect="1"/>
                          </pic:cNvPicPr>
                        </pic:nvPicPr>
                        <pic:blipFill>
                          <a:blip r:embed="rId70"/>
                          <a:stretch>
                            <a:fillRect/>
                          </a:stretch>
                        </pic:blipFill>
                        <pic:spPr>
                          <a:xfrm>
                            <a:off x="0" y="-1"/>
                            <a:ext cx="5334000" cy="4001772"/>
                          </a:xfrm>
                          <a:prstGeom prst="rect">
                            <a:avLst/>
                          </a:prstGeom>
                          <a:ln w="12700" cap="flat">
                            <a:noFill/>
                            <a:miter lim="400000"/>
                          </a:ln>
                          <a:effectLst/>
                        </pic:spPr>
                      </pic:pic>
                      <wps:wsp>
                        <wps:cNvPr id="1073741874" name="Text Box 2"/>
                        <wps:cNvSpPr txBox="1"/>
                        <wps:spPr>
                          <a:xfrm>
                            <a:off x="685799" y="3951514"/>
                            <a:ext cx="4321811" cy="1481215"/>
                          </a:xfrm>
                          <a:prstGeom prst="rect">
                            <a:avLst/>
                          </a:prstGeom>
                          <a:solidFill>
                            <a:srgbClr val="FFFFFF"/>
                          </a:solidFill>
                          <a:ln w="9525" cap="flat">
                            <a:solidFill>
                              <a:srgbClr val="000000"/>
                            </a:solidFill>
                            <a:prstDash val="solid"/>
                            <a:miter lim="800000"/>
                          </a:ln>
                          <a:effectLst/>
                        </wps:spPr>
                        <wps:txbx>
                          <w:txbxContent>
                            <w:p w14:paraId="7BE722B2" w14:textId="77777777" w:rsidR="00CD408A" w:rsidRDefault="00000000">
                              <w:pPr>
                                <w:pStyle w:val="Body"/>
                              </w:pPr>
                              <w:r>
                                <w:rPr>
                                  <w:lang w:val="en-US"/>
                                </w:rPr>
                                <w:t>Figure S10. Linear relationships between human participants</w:t>
                              </w:r>
                              <w:r>
                                <w:rPr>
                                  <w:rtl/>
                                </w:rPr>
                                <w:t xml:space="preserve">’ </w:t>
                              </w:r>
                              <w:r>
                                <w:rPr>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74" style="visibility:visible;position:absolute;margin-left:0.0pt;margin-top:-0.0pt;width:420.0pt;height:427.8pt;z-index:251661312;mso-position-horizontal:absolute;mso-position-horizontal-relative:text;mso-position-vertical:absolute;mso-position-vertical-relative:line;mso-wrap-distance-left:4.5pt;mso-wrap-distance-top:4.5pt;mso-wrap-distance-right:4.5pt;mso-wrap-distance-bottom:4.5pt;" coordorigin="0,0" coordsize="5334000,5432729">
                <w10:wrap type="square" side="bothSides" anchorx="text"/>
                <v:shape id="_x0000_s1075" type="#_x0000_t75" style="position:absolute;left:0;top:0;width:5334000;height:4001770;">
                  <v:imagedata r:id="rId71" o:title="image17.tif"/>
                </v:shape>
                <v:shape id="_x0000_s1076" type="#_x0000_t202" style="position:absolute;left:685800;top:3951514;width:432180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S10. Linear relationships between human participants</w:t>
                        </w:r>
                        <w:r>
                          <w:rPr>
                            <w:rtl w:val="1"/>
                          </w:rPr>
                          <w:t xml:space="preserve">’ </w:t>
                        </w:r>
                        <w:r>
                          <w:rPr>
                            <w:rtl w:val="0"/>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vertAlign w:val="superscript"/>
                            <w:rtl w:val="0"/>
                          </w:rPr>
                          <w:t xml:space="preserve"> </w:t>
                        </w:r>
                        <w:r>
                          <w:rPr>
                            <w:rtl w:val="0"/>
                            <w:lang w:val="en-US"/>
                          </w:rPr>
                          <w:t>printed on plot. The CS model predicts the human data with the highest accuracy. Abbreviations: CO = cut-off, CS = Cost to Sample, BV = Biased Values, BR = Biased Reward, O = optimism, OV = objective values.</w:t>
                        </w:r>
                      </w:p>
                    </w:txbxContent>
                  </v:textbox>
                </v:shape>
              </v:group>
            </w:pict>
          </mc:Fallback>
        </mc:AlternateContent>
      </w:r>
    </w:p>
    <w:p w14:paraId="6D2AF57B" w14:textId="77777777" w:rsidR="00CD408A" w:rsidRDefault="00CD408A">
      <w:pPr>
        <w:pStyle w:val="Body"/>
        <w:spacing w:after="120" w:line="480" w:lineRule="auto"/>
      </w:pPr>
    </w:p>
    <w:p w14:paraId="24186267" w14:textId="77777777" w:rsidR="00CD408A" w:rsidRDefault="00CD408A">
      <w:pPr>
        <w:pStyle w:val="Body"/>
        <w:spacing w:after="120" w:line="480" w:lineRule="auto"/>
      </w:pPr>
    </w:p>
    <w:p w14:paraId="5683C07D" w14:textId="77777777" w:rsidR="00CD408A" w:rsidRDefault="00CD408A">
      <w:pPr>
        <w:pStyle w:val="Body"/>
        <w:spacing w:after="120" w:line="480" w:lineRule="auto"/>
      </w:pPr>
    </w:p>
    <w:p w14:paraId="177C68A9" w14:textId="77777777" w:rsidR="00CD408A" w:rsidRDefault="00CD408A">
      <w:pPr>
        <w:pStyle w:val="Body"/>
        <w:spacing w:after="120" w:line="480" w:lineRule="auto"/>
      </w:pPr>
    </w:p>
    <w:p w14:paraId="1AC7C86E" w14:textId="77777777" w:rsidR="00CD408A" w:rsidRDefault="00CD408A">
      <w:pPr>
        <w:pStyle w:val="Body"/>
        <w:spacing w:after="120" w:line="480" w:lineRule="auto"/>
      </w:pPr>
    </w:p>
    <w:p w14:paraId="7D60DDCD" w14:textId="77777777" w:rsidR="00CD408A" w:rsidRDefault="00CD408A">
      <w:pPr>
        <w:pStyle w:val="Body"/>
        <w:spacing w:after="120" w:line="480" w:lineRule="auto"/>
      </w:pPr>
    </w:p>
    <w:p w14:paraId="082A0A5F" w14:textId="77777777" w:rsidR="00CD408A" w:rsidRDefault="00CD408A">
      <w:pPr>
        <w:pStyle w:val="Body"/>
        <w:spacing w:after="120" w:line="480" w:lineRule="auto"/>
      </w:pPr>
    </w:p>
    <w:p w14:paraId="4FDC8C98" w14:textId="77777777" w:rsidR="00CD408A" w:rsidRDefault="00CD408A">
      <w:pPr>
        <w:pStyle w:val="Body"/>
        <w:spacing w:after="120" w:line="480" w:lineRule="auto"/>
      </w:pPr>
    </w:p>
    <w:p w14:paraId="5B0A71E4" w14:textId="77777777" w:rsidR="00CD408A" w:rsidRDefault="00CD408A">
      <w:pPr>
        <w:pStyle w:val="Body"/>
        <w:spacing w:after="120" w:line="480" w:lineRule="auto"/>
      </w:pPr>
    </w:p>
    <w:p w14:paraId="3AC02D64" w14:textId="77777777" w:rsidR="00CD408A" w:rsidRDefault="00CD408A">
      <w:pPr>
        <w:pStyle w:val="Body"/>
        <w:spacing w:after="120" w:line="480" w:lineRule="auto"/>
      </w:pPr>
    </w:p>
    <w:p w14:paraId="799A2EF0" w14:textId="77777777" w:rsidR="00CD408A" w:rsidRDefault="00000000">
      <w:pPr>
        <w:pStyle w:val="Body"/>
      </w:pPr>
      <w:r>
        <w:rPr>
          <w:rFonts w:ascii="Arial Unicode MS" w:hAnsi="Arial Unicode MS"/>
        </w:rPr>
        <w:br w:type="page"/>
      </w:r>
    </w:p>
    <w:p w14:paraId="2B07B6AF"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2336" behindDoc="0" locked="0" layoutInCell="1" allowOverlap="1" wp14:anchorId="4AF09DB9" wp14:editId="0BDF9B27">
                <wp:simplePos x="0" y="0"/>
                <wp:positionH relativeFrom="column">
                  <wp:posOffset>0</wp:posOffset>
                </wp:positionH>
                <wp:positionV relativeFrom="line">
                  <wp:posOffset>0</wp:posOffset>
                </wp:positionV>
                <wp:extent cx="5334000" cy="5586687"/>
                <wp:effectExtent l="0" t="0" r="0" b="0"/>
                <wp:wrapSquare wrapText="bothSides" distT="57150" distB="57150" distL="57150" distR="57150"/>
                <wp:docPr id="1073741878" name="officeArt object" descr="Group 279"/>
                <wp:cNvGraphicFramePr/>
                <a:graphic xmlns:a="http://schemas.openxmlformats.org/drawingml/2006/main">
                  <a:graphicData uri="http://schemas.microsoft.com/office/word/2010/wordprocessingGroup">
                    <wpg:wgp>
                      <wpg:cNvGrpSpPr/>
                      <wpg:grpSpPr>
                        <a:xfrm>
                          <a:off x="0" y="0"/>
                          <a:ext cx="5334000" cy="5586687"/>
                          <a:chOff x="0" y="0"/>
                          <a:chExt cx="5334000" cy="5586687"/>
                        </a:xfrm>
                      </wpg:grpSpPr>
                      <pic:pic xmlns:pic="http://schemas.openxmlformats.org/drawingml/2006/picture">
                        <pic:nvPicPr>
                          <pic:cNvPr id="1073741876" name="Picture 278" descr="Picture 278"/>
                          <pic:cNvPicPr>
                            <a:picLocks noChangeAspect="1"/>
                          </pic:cNvPicPr>
                        </pic:nvPicPr>
                        <pic:blipFill>
                          <a:blip r:embed="rId72"/>
                          <a:stretch>
                            <a:fillRect/>
                          </a:stretch>
                        </pic:blipFill>
                        <pic:spPr>
                          <a:xfrm>
                            <a:off x="0" y="-1"/>
                            <a:ext cx="5334000" cy="4001772"/>
                          </a:xfrm>
                          <a:prstGeom prst="rect">
                            <a:avLst/>
                          </a:prstGeom>
                          <a:ln w="12700" cap="flat">
                            <a:noFill/>
                            <a:miter lim="400000"/>
                          </a:ln>
                          <a:effectLst/>
                        </pic:spPr>
                      </pic:pic>
                      <wps:wsp>
                        <wps:cNvPr id="1073741877" name="Text Box 2"/>
                        <wps:cNvSpPr txBox="1"/>
                        <wps:spPr>
                          <a:xfrm>
                            <a:off x="914399" y="3929742"/>
                            <a:ext cx="3917951" cy="1656945"/>
                          </a:xfrm>
                          <a:prstGeom prst="rect">
                            <a:avLst/>
                          </a:prstGeom>
                          <a:solidFill>
                            <a:srgbClr val="FFFFFF"/>
                          </a:solidFill>
                          <a:ln w="9525" cap="flat">
                            <a:solidFill>
                              <a:srgbClr val="000000"/>
                            </a:solidFill>
                            <a:prstDash val="solid"/>
                            <a:miter lim="800000"/>
                          </a:ln>
                          <a:effectLst/>
                        </wps:spPr>
                        <wps:txbx>
                          <w:txbxContent>
                            <w:p w14:paraId="4D730196" w14:textId="77777777" w:rsidR="00CD408A" w:rsidRDefault="00000000">
                              <w:pPr>
                                <w:pStyle w:val="Body"/>
                              </w:pPr>
                              <w:r>
                                <w:rPr>
                                  <w:lang w:val="en-US"/>
                                </w:rPr>
                                <w:t>Figure S11. Linear relationships between human participants</w:t>
                              </w:r>
                              <w:r>
                                <w:rPr>
                                  <w:rtl/>
                                </w:rPr>
                                <w:t xml:space="preserve">’ </w:t>
                              </w:r>
                              <w:r>
                                <w:rPr>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77" style="visibility:visible;position:absolute;margin-left:0.0pt;margin-top:-0.0pt;width:420.0pt;height:439.9pt;z-index:251662336;mso-position-horizontal:absolute;mso-position-horizontal-relative:text;mso-position-vertical:absolute;mso-position-vertical-relative:line;mso-wrap-distance-left:4.5pt;mso-wrap-distance-top:4.5pt;mso-wrap-distance-right:4.5pt;mso-wrap-distance-bottom:4.5pt;" coordorigin="0,0" coordsize="5334000,5586687">
                <w10:wrap type="square" side="bothSides" anchorx="text"/>
                <v:shape id="_x0000_s1078" type="#_x0000_t75" style="position:absolute;left:0;top:0;width:5334000;height:4001770;">
                  <v:imagedata r:id="rId73" o:title="image18.tif"/>
                </v:shape>
                <v:shape id="_x0000_s1079" type="#_x0000_t202" style="position:absolute;left:914400;top:3929743;width:3917949;height:165694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S11. Linear relationships between human participants</w:t>
                        </w:r>
                        <w:r>
                          <w:rPr>
                            <w:rtl w:val="1"/>
                          </w:rPr>
                          <w:t xml:space="preserve">’ </w:t>
                        </w:r>
                        <w:r>
                          <w:rPr>
                            <w:rtl w:val="0"/>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w:t>
                        </w:r>
                      </w:p>
                    </w:txbxContent>
                  </v:textbox>
                </v:shape>
              </v:group>
            </w:pict>
          </mc:Fallback>
        </mc:AlternateContent>
      </w:r>
    </w:p>
    <w:p w14:paraId="5010BB4C" w14:textId="77777777" w:rsidR="00CD408A" w:rsidRDefault="00CD408A">
      <w:pPr>
        <w:pStyle w:val="Body"/>
        <w:spacing w:after="120" w:line="480" w:lineRule="auto"/>
      </w:pPr>
    </w:p>
    <w:p w14:paraId="2CEE2A5A" w14:textId="77777777" w:rsidR="00CD408A" w:rsidRDefault="00CD408A">
      <w:pPr>
        <w:pStyle w:val="Body"/>
        <w:spacing w:after="120" w:line="480" w:lineRule="auto"/>
      </w:pPr>
    </w:p>
    <w:p w14:paraId="47DB8D12" w14:textId="77777777" w:rsidR="00CD408A" w:rsidRDefault="00CD408A">
      <w:pPr>
        <w:pStyle w:val="Body"/>
        <w:spacing w:after="120" w:line="480" w:lineRule="auto"/>
      </w:pPr>
    </w:p>
    <w:p w14:paraId="4CBFC53A" w14:textId="77777777" w:rsidR="00CD408A" w:rsidRDefault="00CD408A">
      <w:pPr>
        <w:pStyle w:val="Body"/>
        <w:spacing w:after="120" w:line="480" w:lineRule="auto"/>
      </w:pPr>
    </w:p>
    <w:p w14:paraId="73FE2C2A" w14:textId="77777777" w:rsidR="00CD408A" w:rsidRDefault="00CD408A">
      <w:pPr>
        <w:pStyle w:val="Body"/>
        <w:spacing w:after="120" w:line="480" w:lineRule="auto"/>
      </w:pPr>
    </w:p>
    <w:p w14:paraId="78F14F40" w14:textId="77777777" w:rsidR="00CD408A" w:rsidRDefault="00CD408A">
      <w:pPr>
        <w:pStyle w:val="Body"/>
        <w:spacing w:after="120" w:line="480" w:lineRule="auto"/>
      </w:pPr>
    </w:p>
    <w:p w14:paraId="5C7A3E2A" w14:textId="77777777" w:rsidR="00CD408A" w:rsidRDefault="00CD408A">
      <w:pPr>
        <w:pStyle w:val="Body"/>
        <w:spacing w:after="120" w:line="480" w:lineRule="auto"/>
      </w:pPr>
    </w:p>
    <w:p w14:paraId="58AFAB18" w14:textId="77777777" w:rsidR="00CD408A" w:rsidRDefault="00CD408A">
      <w:pPr>
        <w:pStyle w:val="Body"/>
        <w:spacing w:after="120" w:line="480" w:lineRule="auto"/>
      </w:pPr>
    </w:p>
    <w:p w14:paraId="6643AFC0" w14:textId="77777777" w:rsidR="00CD408A" w:rsidRDefault="00CD408A">
      <w:pPr>
        <w:pStyle w:val="Body"/>
        <w:spacing w:after="120" w:line="480" w:lineRule="auto"/>
      </w:pPr>
    </w:p>
    <w:p w14:paraId="4DBA5881" w14:textId="77777777" w:rsidR="00CD408A" w:rsidRDefault="00CD408A">
      <w:pPr>
        <w:pStyle w:val="Body"/>
        <w:spacing w:after="120" w:line="480" w:lineRule="auto"/>
      </w:pPr>
    </w:p>
    <w:p w14:paraId="00E21B18" w14:textId="77777777" w:rsidR="00CD408A" w:rsidRDefault="00000000">
      <w:pPr>
        <w:pStyle w:val="Body"/>
      </w:pPr>
      <w:r>
        <w:rPr>
          <w:rFonts w:ascii="Arial Unicode MS" w:hAnsi="Arial Unicode MS"/>
        </w:rPr>
        <w:br w:type="page"/>
      </w:r>
    </w:p>
    <w:p w14:paraId="7D360D1B"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3360" behindDoc="0" locked="0" layoutInCell="1" allowOverlap="1" wp14:anchorId="1C4FCB96" wp14:editId="3C41F79C">
                <wp:simplePos x="0" y="0"/>
                <wp:positionH relativeFrom="column">
                  <wp:posOffset>0</wp:posOffset>
                </wp:positionH>
                <wp:positionV relativeFrom="line">
                  <wp:posOffset>0</wp:posOffset>
                </wp:positionV>
                <wp:extent cx="5334000" cy="5421844"/>
                <wp:effectExtent l="0" t="0" r="0" b="0"/>
                <wp:wrapSquare wrapText="bothSides" distT="57150" distB="57150" distL="57150" distR="57150"/>
                <wp:docPr id="1073741881" name="officeArt object" descr="Group 281"/>
                <wp:cNvGraphicFramePr/>
                <a:graphic xmlns:a="http://schemas.openxmlformats.org/drawingml/2006/main">
                  <a:graphicData uri="http://schemas.microsoft.com/office/word/2010/wordprocessingGroup">
                    <wpg:wgp>
                      <wpg:cNvGrpSpPr/>
                      <wpg:grpSpPr>
                        <a:xfrm>
                          <a:off x="0" y="0"/>
                          <a:ext cx="5334000" cy="5421844"/>
                          <a:chOff x="0" y="0"/>
                          <a:chExt cx="5334000" cy="5421843"/>
                        </a:xfrm>
                      </wpg:grpSpPr>
                      <pic:pic xmlns:pic="http://schemas.openxmlformats.org/drawingml/2006/picture">
                        <pic:nvPicPr>
                          <pic:cNvPr id="1073741879" name="Picture 280" descr="Picture 280"/>
                          <pic:cNvPicPr>
                            <a:picLocks noChangeAspect="1"/>
                          </pic:cNvPicPr>
                        </pic:nvPicPr>
                        <pic:blipFill>
                          <a:blip r:embed="rId74"/>
                          <a:stretch>
                            <a:fillRect/>
                          </a:stretch>
                        </pic:blipFill>
                        <pic:spPr>
                          <a:xfrm>
                            <a:off x="0" y="-1"/>
                            <a:ext cx="5334000" cy="4001772"/>
                          </a:xfrm>
                          <a:prstGeom prst="rect">
                            <a:avLst/>
                          </a:prstGeom>
                          <a:ln w="12700" cap="flat">
                            <a:noFill/>
                            <a:miter lim="400000"/>
                          </a:ln>
                          <a:effectLst/>
                        </pic:spPr>
                      </pic:pic>
                      <wps:wsp>
                        <wps:cNvPr id="1073741880" name="Text Box 2"/>
                        <wps:cNvSpPr txBox="1"/>
                        <wps:spPr>
                          <a:xfrm>
                            <a:off x="729342" y="3940629"/>
                            <a:ext cx="4260851" cy="1481215"/>
                          </a:xfrm>
                          <a:prstGeom prst="rect">
                            <a:avLst/>
                          </a:prstGeom>
                          <a:solidFill>
                            <a:srgbClr val="FFFFFF"/>
                          </a:solidFill>
                          <a:ln w="9525" cap="flat">
                            <a:solidFill>
                              <a:srgbClr val="000000"/>
                            </a:solidFill>
                            <a:prstDash val="solid"/>
                            <a:miter lim="800000"/>
                          </a:ln>
                          <a:effectLst/>
                        </wps:spPr>
                        <wps:txbx>
                          <w:txbxContent>
                            <w:p w14:paraId="6560998A" w14:textId="77777777" w:rsidR="00CD408A" w:rsidRDefault="00000000">
                              <w:pPr>
                                <w:pStyle w:val="Body"/>
                              </w:pPr>
                              <w:r>
                                <w:rPr>
                                  <w:lang w:val="en-US"/>
                                </w:rPr>
                                <w:t>Figure S12. Linear relationships between human participants</w:t>
                              </w:r>
                              <w:r>
                                <w:rPr>
                                  <w:rtl/>
                                </w:rPr>
                                <w:t xml:space="preserve">’ </w:t>
                              </w:r>
                              <w:r>
                                <w:rPr>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80" style="visibility:visible;position:absolute;margin-left:0.0pt;margin-top:-0.0pt;width:420.0pt;height:426.9pt;z-index:251663360;mso-position-horizontal:absolute;mso-position-horizontal-relative:text;mso-position-vertical:absolute;mso-position-vertical-relative:line;mso-wrap-distance-left:4.5pt;mso-wrap-distance-top:4.5pt;mso-wrap-distance-right:4.5pt;mso-wrap-distance-bottom:4.5pt;" coordorigin="0,0" coordsize="5334000,5421844">
                <w10:wrap type="square" side="bothSides" anchorx="text"/>
                <v:shape id="_x0000_s1081" type="#_x0000_t75" style="position:absolute;left:0;top:0;width:5334000;height:4001770;">
                  <v:imagedata r:id="rId75" o:title="image19.tif"/>
                </v:shape>
                <v:shape id="_x0000_s1082" type="#_x0000_t202" style="position:absolute;left:729343;top:3940629;width:426084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S12. Linear relationships between human participants</w:t>
                        </w:r>
                        <w:r>
                          <w:rPr>
                            <w:rtl w:val="1"/>
                          </w:rPr>
                          <w:t xml:space="preserve">’ </w:t>
                        </w:r>
                        <w:r>
                          <w:rPr>
                            <w:rtl w:val="0"/>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vertAlign w:val="superscript"/>
                            <w:rtl w:val="0"/>
                          </w:rPr>
                          <w:t xml:space="preserve"> </w:t>
                        </w:r>
                        <w:r>
                          <w:rPr>
                            <w:rtl w:val="0"/>
                            <w:lang w:val="en-US"/>
                          </w:rPr>
                          <w:t>printed on plot. The CS model predicts the human data with the highest accuracy. Abbreviations: CO = cut-off, CS = Cost to Sample, BV = Biased Values, BR = Biased Reward, O = optimism, OV = objective values.</w:t>
                        </w:r>
                      </w:p>
                    </w:txbxContent>
                  </v:textbox>
                </v:shape>
              </v:group>
            </w:pict>
          </mc:Fallback>
        </mc:AlternateContent>
      </w:r>
    </w:p>
    <w:p w14:paraId="45EF2A4F" w14:textId="77777777" w:rsidR="00CD408A" w:rsidRDefault="00CD408A">
      <w:pPr>
        <w:pStyle w:val="Body"/>
        <w:spacing w:after="120" w:line="480" w:lineRule="auto"/>
      </w:pPr>
    </w:p>
    <w:p w14:paraId="0336F71D" w14:textId="77777777" w:rsidR="00CD408A" w:rsidRDefault="00CD408A">
      <w:pPr>
        <w:pStyle w:val="Body"/>
        <w:spacing w:after="120" w:line="480" w:lineRule="auto"/>
      </w:pPr>
    </w:p>
    <w:p w14:paraId="6EB2C1EA" w14:textId="77777777" w:rsidR="00CD408A" w:rsidRDefault="00CD408A">
      <w:pPr>
        <w:pStyle w:val="Body"/>
        <w:spacing w:after="120" w:line="480" w:lineRule="auto"/>
      </w:pPr>
    </w:p>
    <w:p w14:paraId="5AC6188F" w14:textId="77777777" w:rsidR="00CD408A" w:rsidRDefault="00CD408A">
      <w:pPr>
        <w:pStyle w:val="Body"/>
        <w:spacing w:after="120" w:line="480" w:lineRule="auto"/>
      </w:pPr>
    </w:p>
    <w:p w14:paraId="7CA8FBBD" w14:textId="77777777" w:rsidR="00CD408A" w:rsidRDefault="00CD408A">
      <w:pPr>
        <w:pStyle w:val="Body"/>
        <w:spacing w:after="120" w:line="480" w:lineRule="auto"/>
      </w:pPr>
    </w:p>
    <w:p w14:paraId="79CE8109" w14:textId="77777777" w:rsidR="00CD408A" w:rsidRDefault="00CD408A">
      <w:pPr>
        <w:pStyle w:val="Body"/>
        <w:spacing w:after="120" w:line="480" w:lineRule="auto"/>
      </w:pPr>
    </w:p>
    <w:p w14:paraId="02392E62" w14:textId="77777777" w:rsidR="00CD408A" w:rsidRDefault="00CD408A">
      <w:pPr>
        <w:pStyle w:val="Body"/>
        <w:spacing w:after="120" w:line="480" w:lineRule="auto"/>
      </w:pPr>
    </w:p>
    <w:p w14:paraId="66B51FAB" w14:textId="77777777" w:rsidR="00CD408A" w:rsidRDefault="00CD408A">
      <w:pPr>
        <w:pStyle w:val="Body"/>
        <w:spacing w:after="120" w:line="480" w:lineRule="auto"/>
      </w:pPr>
    </w:p>
    <w:p w14:paraId="4D8CDA8F" w14:textId="77777777" w:rsidR="00CD408A" w:rsidRDefault="00CD408A">
      <w:pPr>
        <w:pStyle w:val="Body"/>
        <w:spacing w:after="120" w:line="480" w:lineRule="auto"/>
      </w:pPr>
    </w:p>
    <w:p w14:paraId="2FA97EF6" w14:textId="77777777" w:rsidR="00CD408A" w:rsidRDefault="00CD408A">
      <w:pPr>
        <w:pStyle w:val="Body"/>
        <w:spacing w:after="120" w:line="480" w:lineRule="auto"/>
      </w:pPr>
    </w:p>
    <w:p w14:paraId="14786322" w14:textId="77777777" w:rsidR="00CD408A" w:rsidRDefault="00CD408A">
      <w:pPr>
        <w:pStyle w:val="Body"/>
        <w:spacing w:after="120" w:line="480" w:lineRule="auto"/>
      </w:pPr>
    </w:p>
    <w:p w14:paraId="697FD8EE" w14:textId="77777777" w:rsidR="00CD408A" w:rsidRDefault="00000000">
      <w:pPr>
        <w:pStyle w:val="Body"/>
      </w:pPr>
      <w:r>
        <w:rPr>
          <w:rFonts w:ascii="Arial Unicode MS" w:hAnsi="Arial Unicode MS"/>
        </w:rPr>
        <w:br w:type="page"/>
      </w:r>
    </w:p>
    <w:p w14:paraId="68B20A89"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4384" behindDoc="0" locked="0" layoutInCell="1" allowOverlap="1" wp14:anchorId="49C4E567" wp14:editId="21A17012">
                <wp:simplePos x="0" y="0"/>
                <wp:positionH relativeFrom="column">
                  <wp:posOffset>185057</wp:posOffset>
                </wp:positionH>
                <wp:positionV relativeFrom="line">
                  <wp:posOffset>0</wp:posOffset>
                </wp:positionV>
                <wp:extent cx="5364480" cy="7598986"/>
                <wp:effectExtent l="0" t="0" r="0" b="0"/>
                <wp:wrapSquare wrapText="bothSides" distT="57150" distB="57150" distL="57150" distR="57150"/>
                <wp:docPr id="1073741884" name="officeArt object" descr="Group 269"/>
                <wp:cNvGraphicFramePr/>
                <a:graphic xmlns:a="http://schemas.openxmlformats.org/drawingml/2006/main">
                  <a:graphicData uri="http://schemas.microsoft.com/office/word/2010/wordprocessingGroup">
                    <wpg:wgp>
                      <wpg:cNvGrpSpPr/>
                      <wpg:grpSpPr>
                        <a:xfrm>
                          <a:off x="0" y="0"/>
                          <a:ext cx="5364480" cy="7598986"/>
                          <a:chOff x="0" y="0"/>
                          <a:chExt cx="5364479" cy="7598985"/>
                        </a:xfrm>
                      </wpg:grpSpPr>
                      <pic:pic xmlns:pic="http://schemas.openxmlformats.org/drawingml/2006/picture">
                        <pic:nvPicPr>
                          <pic:cNvPr id="1073741882" name="Picture 268" descr="Picture 268"/>
                          <pic:cNvPicPr>
                            <a:picLocks noChangeAspect="1"/>
                          </pic:cNvPicPr>
                        </pic:nvPicPr>
                        <pic:blipFill>
                          <a:blip r:embed="rId76"/>
                          <a:stretch>
                            <a:fillRect/>
                          </a:stretch>
                        </pic:blipFill>
                        <pic:spPr>
                          <a:xfrm>
                            <a:off x="0" y="0"/>
                            <a:ext cx="5364480" cy="6431280"/>
                          </a:xfrm>
                          <a:prstGeom prst="rect">
                            <a:avLst/>
                          </a:prstGeom>
                          <a:ln w="12700" cap="flat">
                            <a:noFill/>
                            <a:miter lim="400000"/>
                          </a:ln>
                          <a:effectLst/>
                        </pic:spPr>
                      </pic:pic>
                      <wps:wsp>
                        <wps:cNvPr id="1073741883" name="Text Box 2"/>
                        <wps:cNvSpPr txBox="1"/>
                        <wps:spPr>
                          <a:xfrm>
                            <a:off x="141513" y="6117770"/>
                            <a:ext cx="4878070" cy="1481216"/>
                          </a:xfrm>
                          <a:prstGeom prst="rect">
                            <a:avLst/>
                          </a:prstGeom>
                          <a:solidFill>
                            <a:srgbClr val="FFFFFF"/>
                          </a:solidFill>
                          <a:ln w="9525" cap="flat">
                            <a:solidFill>
                              <a:srgbClr val="000000"/>
                            </a:solidFill>
                            <a:prstDash val="solid"/>
                            <a:miter lim="800000"/>
                          </a:ln>
                          <a:effectLst/>
                        </wps:spPr>
                        <wps:txbx>
                          <w:txbxContent>
                            <w:p w14:paraId="70DDD7A1" w14:textId="77777777" w:rsidR="00CD408A" w:rsidRDefault="00000000">
                              <w:pPr>
                                <w:pStyle w:val="Body"/>
                              </w:pPr>
                              <w:r>
                                <w:rPr>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83" style="visibility:visible;position:absolute;margin-left:14.6pt;margin-top:0.0pt;width:422.4pt;height:598.3pt;z-index:251664384;mso-position-horizontal:absolute;mso-position-horizontal-relative:text;mso-position-vertical:absolute;mso-position-vertical-relative:line;mso-wrap-distance-left:4.5pt;mso-wrap-distance-top:4.5pt;mso-wrap-distance-right:4.5pt;mso-wrap-distance-bottom:4.5pt;" coordorigin="0,0" coordsize="5364480,7598985">
                <w10:wrap type="square" side="bothSides" anchorx="text"/>
                <v:shape id="_x0000_s1084" type="#_x0000_t75" style="position:absolute;left:0;top:0;width:5364480;height:6431280;">
                  <v:imagedata r:id="rId77" o:title="image20.tif"/>
                </v:shape>
                <v:shape id="_x0000_s1085" type="#_x0000_t202" style="position:absolute;left:141514;top:6117771;width:4878068;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group>
            </w:pict>
          </mc:Fallback>
        </mc:AlternateContent>
      </w:r>
    </w:p>
    <w:p w14:paraId="09A61CAD" w14:textId="77777777" w:rsidR="00CD408A" w:rsidRDefault="00CD408A">
      <w:pPr>
        <w:pStyle w:val="Body"/>
        <w:spacing w:after="120" w:line="480" w:lineRule="auto"/>
      </w:pPr>
    </w:p>
    <w:p w14:paraId="44A6BC97" w14:textId="77777777" w:rsidR="00CD408A" w:rsidRDefault="00000000">
      <w:pPr>
        <w:pStyle w:val="Body"/>
      </w:pPr>
      <w:r>
        <w:rPr>
          <w:rFonts w:ascii="Arial Unicode MS" w:hAnsi="Arial Unicode MS"/>
        </w:rPr>
        <w:br w:type="page"/>
      </w:r>
    </w:p>
    <w:p w14:paraId="4B9DB8FB" w14:textId="77777777" w:rsidR="00CD408A" w:rsidRDefault="00CD408A">
      <w:pPr>
        <w:pStyle w:val="Body"/>
      </w:pPr>
    </w:p>
    <w:p w14:paraId="7CCE6400" w14:textId="77777777" w:rsidR="00CD408A" w:rsidRDefault="00000000">
      <w:pPr>
        <w:pStyle w:val="Body"/>
        <w:spacing w:after="120" w:line="480" w:lineRule="auto"/>
      </w:pPr>
      <w:r>
        <w:rPr>
          <w:noProof/>
        </w:rPr>
        <mc:AlternateContent>
          <mc:Choice Requires="wpg">
            <w:drawing>
              <wp:anchor distT="0" distB="0" distL="0" distR="0" simplePos="0" relativeHeight="251679744" behindDoc="0" locked="0" layoutInCell="1" allowOverlap="1" wp14:anchorId="4955193D" wp14:editId="60B60390">
                <wp:simplePos x="0" y="0"/>
                <wp:positionH relativeFrom="column">
                  <wp:posOffset>0</wp:posOffset>
                </wp:positionH>
                <wp:positionV relativeFrom="line">
                  <wp:posOffset>421821</wp:posOffset>
                </wp:positionV>
                <wp:extent cx="5731511" cy="7011158"/>
                <wp:effectExtent l="0" t="0" r="0" b="0"/>
                <wp:wrapNone/>
                <wp:docPr id="1073741887" name="officeArt object" descr="Group 265"/>
                <wp:cNvGraphicFramePr/>
                <a:graphic xmlns:a="http://schemas.openxmlformats.org/drawingml/2006/main">
                  <a:graphicData uri="http://schemas.microsoft.com/office/word/2010/wordprocessingGroup">
                    <wpg:wgp>
                      <wpg:cNvGrpSpPr/>
                      <wpg:grpSpPr>
                        <a:xfrm>
                          <a:off x="0" y="0"/>
                          <a:ext cx="5731511" cy="7011158"/>
                          <a:chOff x="0" y="0"/>
                          <a:chExt cx="5731510" cy="7011157"/>
                        </a:xfrm>
                      </wpg:grpSpPr>
                      <pic:pic xmlns:pic="http://schemas.openxmlformats.org/drawingml/2006/picture">
                        <pic:nvPicPr>
                          <pic:cNvPr id="1073741885" name="Picture 264" descr="Picture 264"/>
                          <pic:cNvPicPr>
                            <a:picLocks noChangeAspect="1"/>
                          </pic:cNvPicPr>
                        </pic:nvPicPr>
                        <pic:blipFill>
                          <a:blip r:embed="rId78"/>
                          <a:stretch>
                            <a:fillRect/>
                          </a:stretch>
                        </pic:blipFill>
                        <pic:spPr>
                          <a:xfrm>
                            <a:off x="0" y="0"/>
                            <a:ext cx="5731511" cy="5742305"/>
                          </a:xfrm>
                          <a:prstGeom prst="rect">
                            <a:avLst/>
                          </a:prstGeom>
                          <a:ln w="12700" cap="flat">
                            <a:noFill/>
                            <a:miter lim="400000"/>
                          </a:ln>
                          <a:effectLst/>
                        </pic:spPr>
                      </pic:pic>
                      <wps:wsp>
                        <wps:cNvPr id="1073741886" name="Text Box 2"/>
                        <wps:cNvSpPr txBox="1"/>
                        <wps:spPr>
                          <a:xfrm>
                            <a:off x="696686" y="5529942"/>
                            <a:ext cx="4337051" cy="1481216"/>
                          </a:xfrm>
                          <a:prstGeom prst="rect">
                            <a:avLst/>
                          </a:prstGeom>
                          <a:solidFill>
                            <a:srgbClr val="FFFFFF"/>
                          </a:solidFill>
                          <a:ln w="9525" cap="flat">
                            <a:solidFill>
                              <a:srgbClr val="000000"/>
                            </a:solidFill>
                            <a:prstDash val="solid"/>
                            <a:miter lim="800000"/>
                          </a:ln>
                          <a:effectLst/>
                        </wps:spPr>
                        <wps:txbx>
                          <w:txbxContent>
                            <w:p w14:paraId="7960EF3B" w14:textId="77777777" w:rsidR="00CD408A" w:rsidRDefault="00000000">
                              <w:pPr>
                                <w:pStyle w:val="Body"/>
                              </w:pPr>
                              <w:r>
                                <w:rPr>
                                  <w:lang w:val="en-US"/>
                                </w:rPr>
                                <w:t>Figure S14. Linear relationships between human participants</w:t>
                              </w:r>
                              <w:r>
                                <w:rPr>
                                  <w:rtl/>
                                </w:rPr>
                                <w:t xml:space="preserve">’ </w:t>
                              </w:r>
                              <w:r>
                                <w:rPr>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86" style="visibility:visible;position:absolute;margin-left:-0.0pt;margin-top:33.2pt;width:451.3pt;height:552.1pt;z-index:251679744;mso-position-horizontal:absolute;mso-position-horizontal-relative:text;mso-position-vertical:absolute;mso-position-vertical-relative:line;mso-wrap-distance-left:0.0pt;mso-wrap-distance-top:0.0pt;mso-wrap-distance-right:0.0pt;mso-wrap-distance-bottom:0.0pt;" coordorigin="0,0" coordsize="5731510,7011157">
                <w10:wrap type="none" side="bothSides" anchorx="text"/>
                <v:shape id="_x0000_s1087" type="#_x0000_t75" style="position:absolute;left:0;top:0;width:5731510;height:5742305;">
                  <v:imagedata r:id="rId79" o:title="image21.tif"/>
                </v:shape>
                <v:shape id="_x0000_s1088" type="#_x0000_t202" style="position:absolute;left:696686;top:5529943;width:4337050;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S14. Linear relationships between human participants</w:t>
                        </w:r>
                        <w:r>
                          <w:rPr>
                            <w:rtl w:val="1"/>
                          </w:rPr>
                          <w:t xml:space="preserve">’ </w:t>
                        </w:r>
                        <w:r>
                          <w:rPr>
                            <w:rtl w:val="0"/>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group>
            </w:pict>
          </mc:Fallback>
        </mc:AlternateContent>
      </w:r>
    </w:p>
    <w:p w14:paraId="16C69FB3" w14:textId="77777777" w:rsidR="00CD408A" w:rsidRDefault="00CD408A">
      <w:pPr>
        <w:pStyle w:val="Body"/>
        <w:spacing w:after="120" w:line="480" w:lineRule="auto"/>
      </w:pPr>
    </w:p>
    <w:p w14:paraId="5CE953D7" w14:textId="77777777" w:rsidR="00CD408A" w:rsidRDefault="00CD408A">
      <w:pPr>
        <w:pStyle w:val="Body"/>
        <w:spacing w:after="120" w:line="480" w:lineRule="auto"/>
      </w:pPr>
    </w:p>
    <w:p w14:paraId="7E4259AF" w14:textId="77777777" w:rsidR="00CD408A" w:rsidRDefault="00CD408A">
      <w:pPr>
        <w:pStyle w:val="Body"/>
        <w:spacing w:after="120" w:line="480" w:lineRule="auto"/>
      </w:pPr>
    </w:p>
    <w:p w14:paraId="52779512" w14:textId="77777777" w:rsidR="00CD408A" w:rsidRDefault="00000000">
      <w:pPr>
        <w:pStyle w:val="Body"/>
      </w:pPr>
      <w:r>
        <w:rPr>
          <w:rFonts w:ascii="Arial Unicode MS" w:hAnsi="Arial Unicode MS"/>
        </w:rPr>
        <w:br w:type="page"/>
      </w:r>
    </w:p>
    <w:p w14:paraId="509EAF2D" w14:textId="77777777" w:rsidR="00CD408A" w:rsidRDefault="00000000">
      <w:pPr>
        <w:pStyle w:val="Body"/>
      </w:pPr>
      <w:r>
        <w:rPr>
          <w:noProof/>
        </w:rPr>
        <w:lastRenderedPageBreak/>
        <mc:AlternateContent>
          <mc:Choice Requires="wpg">
            <w:drawing>
              <wp:anchor distT="57150" distB="57150" distL="57150" distR="57150" simplePos="0" relativeHeight="251671552" behindDoc="0" locked="0" layoutInCell="1" allowOverlap="1" wp14:anchorId="41B39350" wp14:editId="21274266">
                <wp:simplePos x="0" y="0"/>
                <wp:positionH relativeFrom="column">
                  <wp:posOffset>0</wp:posOffset>
                </wp:positionH>
                <wp:positionV relativeFrom="line">
                  <wp:posOffset>0</wp:posOffset>
                </wp:positionV>
                <wp:extent cx="5862139" cy="6604852"/>
                <wp:effectExtent l="0" t="0" r="0" b="0"/>
                <wp:wrapSquare wrapText="bothSides" distT="57150" distB="57150" distL="57150" distR="57150"/>
                <wp:docPr id="1073741890" name="officeArt object" descr="Group 267"/>
                <wp:cNvGraphicFramePr/>
                <a:graphic xmlns:a="http://schemas.openxmlformats.org/drawingml/2006/main">
                  <a:graphicData uri="http://schemas.microsoft.com/office/word/2010/wordprocessingGroup">
                    <wpg:wgp>
                      <wpg:cNvGrpSpPr/>
                      <wpg:grpSpPr>
                        <a:xfrm>
                          <a:off x="0" y="0"/>
                          <a:ext cx="5862139" cy="6604852"/>
                          <a:chOff x="0" y="0"/>
                          <a:chExt cx="5862138" cy="6604852"/>
                        </a:xfrm>
                      </wpg:grpSpPr>
                      <pic:pic xmlns:pic="http://schemas.openxmlformats.org/drawingml/2006/picture">
                        <pic:nvPicPr>
                          <pic:cNvPr id="1073741888" name="Picture 266" descr="Picture 266"/>
                          <pic:cNvPicPr>
                            <a:picLocks noChangeAspect="1"/>
                          </pic:cNvPicPr>
                        </pic:nvPicPr>
                        <pic:blipFill>
                          <a:blip r:embed="rId80"/>
                          <a:stretch>
                            <a:fillRect/>
                          </a:stretch>
                        </pic:blipFill>
                        <pic:spPr>
                          <a:xfrm>
                            <a:off x="130629" y="0"/>
                            <a:ext cx="5731510" cy="5759450"/>
                          </a:xfrm>
                          <a:prstGeom prst="rect">
                            <a:avLst/>
                          </a:prstGeom>
                          <a:ln w="12700" cap="flat">
                            <a:noFill/>
                            <a:miter lim="400000"/>
                          </a:ln>
                          <a:effectLst/>
                        </pic:spPr>
                      </pic:pic>
                      <wps:wsp>
                        <wps:cNvPr id="1073741889" name="Text Box 2"/>
                        <wps:cNvSpPr txBox="1"/>
                        <wps:spPr>
                          <a:xfrm>
                            <a:off x="0" y="5475096"/>
                            <a:ext cx="5730874" cy="1129757"/>
                          </a:xfrm>
                          <a:prstGeom prst="rect">
                            <a:avLst/>
                          </a:prstGeom>
                          <a:solidFill>
                            <a:srgbClr val="FFFFFF"/>
                          </a:solidFill>
                          <a:ln w="9525" cap="flat">
                            <a:solidFill>
                              <a:srgbClr val="000000"/>
                            </a:solidFill>
                            <a:prstDash val="solid"/>
                            <a:miter lim="800000"/>
                          </a:ln>
                          <a:effectLst/>
                        </wps:spPr>
                        <wps:txbx>
                          <w:txbxContent>
                            <w:p w14:paraId="22D4EB70" w14:textId="77777777" w:rsidR="00CD408A" w:rsidRDefault="00000000">
                              <w:pPr>
                                <w:pStyle w:val="Body"/>
                              </w:pPr>
                              <w:r>
                                <w:rPr>
                                  <w:lang w:val="en-US"/>
                                </w:rPr>
                                <w:t>Figure S15. Linear relationships between human participants</w:t>
                              </w:r>
                              <w:r>
                                <w:rPr>
                                  <w:rtl/>
                                </w:rPr>
                                <w:t xml:space="preserve">’ </w:t>
                              </w:r>
                              <w:r>
                                <w:rPr>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and CO models both predicts human data with high accuracy. Abbreviations: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89" style="visibility:visible;position:absolute;margin-left:0.0pt;margin-top:0.0pt;width:461.6pt;height:520.1pt;z-index:251671552;mso-position-horizontal:absolute;mso-position-horizontal-relative:text;mso-position-vertical:absolute;mso-position-vertical-relative:line;mso-wrap-distance-left:4.5pt;mso-wrap-distance-top:4.5pt;mso-wrap-distance-right:4.5pt;mso-wrap-distance-bottom:4.5pt;" coordorigin="0,0" coordsize="5862139,6604852">
                <w10:wrap type="square" side="bothSides" anchorx="text"/>
                <v:shape id="_x0000_s1090" type="#_x0000_t75" style="position:absolute;left:130629;top:0;width:5731509;height:5759450;">
                  <v:imagedata r:id="rId81" o:title="image22.tif"/>
                </v:shape>
                <v:shape id="_x0000_s1091" type="#_x0000_t202" style="position:absolute;left:0;top:5475097;width:5730873;height:112975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S15. Linear relationships between human participants</w:t>
                        </w:r>
                        <w:r>
                          <w:rPr>
                            <w:rtl w:val="1"/>
                          </w:rPr>
                          <w:t xml:space="preserve">’ </w:t>
                        </w:r>
                        <w:r>
                          <w:rPr>
                            <w:rtl w:val="0"/>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and CO models both predicts human data with high accuracy. Abbreviations: CO = cut-off, CS = Cost to Sample, BV = Biased Values, BR = Biased Reward, O = optimism, OV = objective values, SV = subjective values.</w:t>
                        </w:r>
                      </w:p>
                    </w:txbxContent>
                  </v:textbox>
                </v:shape>
              </v:group>
            </w:pict>
          </mc:Fallback>
        </mc:AlternateContent>
      </w:r>
      <w:r>
        <w:rPr>
          <w:rFonts w:ascii="Arial Unicode MS" w:hAnsi="Arial Unicode MS"/>
        </w:rPr>
        <w:br w:type="page"/>
      </w:r>
    </w:p>
    <w:p w14:paraId="5D58F29D" w14:textId="77777777" w:rsidR="00CD408A" w:rsidRDefault="00000000">
      <w:pPr>
        <w:pStyle w:val="Body"/>
        <w:spacing w:after="120" w:line="480" w:lineRule="auto"/>
      </w:pPr>
      <w:r>
        <w:rPr>
          <w:noProof/>
        </w:rPr>
        <w:lastRenderedPageBreak/>
        <mc:AlternateContent>
          <mc:Choice Requires="wpg">
            <w:drawing>
              <wp:anchor distT="0" distB="0" distL="0" distR="0" simplePos="0" relativeHeight="251666432" behindDoc="0" locked="0" layoutInCell="1" allowOverlap="1" wp14:anchorId="7A2B10D4" wp14:editId="613183AF">
                <wp:simplePos x="0" y="0"/>
                <wp:positionH relativeFrom="column">
                  <wp:posOffset>65313</wp:posOffset>
                </wp:positionH>
                <wp:positionV relativeFrom="line">
                  <wp:posOffset>10885</wp:posOffset>
                </wp:positionV>
                <wp:extent cx="4878069" cy="7368550"/>
                <wp:effectExtent l="0" t="0" r="0" b="0"/>
                <wp:wrapNone/>
                <wp:docPr id="1073741893" name="officeArt object" descr="Group 242"/>
                <wp:cNvGraphicFramePr/>
                <a:graphic xmlns:a="http://schemas.openxmlformats.org/drawingml/2006/main">
                  <a:graphicData uri="http://schemas.microsoft.com/office/word/2010/wordprocessingGroup">
                    <wpg:wgp>
                      <wpg:cNvGrpSpPr/>
                      <wpg:grpSpPr>
                        <a:xfrm>
                          <a:off x="0" y="0"/>
                          <a:ext cx="4878069" cy="7368550"/>
                          <a:chOff x="0" y="0"/>
                          <a:chExt cx="4878069" cy="7368549"/>
                        </a:xfrm>
                      </wpg:grpSpPr>
                      <pic:pic xmlns:pic="http://schemas.openxmlformats.org/drawingml/2006/picture">
                        <pic:nvPicPr>
                          <pic:cNvPr id="1073741891" name="Picture 240" descr="Picture 240"/>
                          <pic:cNvPicPr>
                            <a:picLocks noChangeAspect="1"/>
                          </pic:cNvPicPr>
                        </pic:nvPicPr>
                        <pic:blipFill>
                          <a:blip r:embed="rId82"/>
                          <a:srcRect t="6006" b="9279"/>
                          <a:stretch>
                            <a:fillRect/>
                          </a:stretch>
                        </pic:blipFill>
                        <pic:spPr>
                          <a:xfrm>
                            <a:off x="0" y="0"/>
                            <a:ext cx="4439921" cy="5834381"/>
                          </a:xfrm>
                          <a:prstGeom prst="rect">
                            <a:avLst/>
                          </a:prstGeom>
                          <a:ln w="12700" cap="flat">
                            <a:noFill/>
                            <a:miter lim="400000"/>
                          </a:ln>
                          <a:effectLst/>
                        </pic:spPr>
                      </pic:pic>
                      <wps:wsp>
                        <wps:cNvPr id="1073741892" name="Text Box 2"/>
                        <wps:cNvSpPr txBox="1"/>
                        <wps:spPr>
                          <a:xfrm>
                            <a:off x="0" y="6063064"/>
                            <a:ext cx="4878070" cy="1305486"/>
                          </a:xfrm>
                          <a:prstGeom prst="rect">
                            <a:avLst/>
                          </a:prstGeom>
                          <a:solidFill>
                            <a:srgbClr val="FFFFFF"/>
                          </a:solidFill>
                          <a:ln w="9525" cap="flat">
                            <a:solidFill>
                              <a:srgbClr val="000000"/>
                            </a:solidFill>
                            <a:prstDash val="solid"/>
                            <a:miter lim="800000"/>
                          </a:ln>
                          <a:effectLst/>
                        </wps:spPr>
                        <wps:txbx>
                          <w:txbxContent>
                            <w:p w14:paraId="380E62E3" w14:textId="77777777" w:rsidR="00CD408A" w:rsidRDefault="00000000">
                              <w:pPr>
                                <w:pStyle w:val="Body"/>
                              </w:pPr>
                              <w:r>
                                <w:rPr>
                                  <w:lang w:val="en-US"/>
                                </w:rPr>
                                <w:t xml:space="preserve">Figure S16.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92" style="visibility:visible;position:absolute;margin-left:5.1pt;margin-top:0.9pt;width:384.1pt;height:580.2pt;z-index:251666432;mso-position-horizontal:absolute;mso-position-horizontal-relative:text;mso-position-vertical:absolute;mso-position-vertical-relative:line;mso-wrap-distance-left:0.0pt;mso-wrap-distance-top:0.0pt;mso-wrap-distance-right:0.0pt;mso-wrap-distance-bottom:0.0pt;" coordorigin="0,0" coordsize="4878069,7368549">
                <w10:wrap type="none" side="bothSides" anchorx="text"/>
                <v:shape id="_x0000_s1093" type="#_x0000_t75" style="position:absolute;left:0;top:0;width:4439920;height:5834380;">
                  <v:imagedata r:id="rId83" o:title="image23.tif" croptop="6.0%" cropbottom="9.3%"/>
                </v:shape>
                <v:shape id="_x0000_s1094" type="#_x0000_t202" style="position:absolute;left:0;top:6063064;width:4878069;height:130548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S16. Model comparison for Study 2.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group>
            </w:pict>
          </mc:Fallback>
        </mc:AlternateContent>
      </w:r>
    </w:p>
    <w:p w14:paraId="1AF4747C" w14:textId="77777777" w:rsidR="00CD408A" w:rsidRDefault="00CD408A">
      <w:pPr>
        <w:pStyle w:val="Body"/>
        <w:spacing w:after="120" w:line="480" w:lineRule="auto"/>
      </w:pPr>
    </w:p>
    <w:p w14:paraId="2F25809B" w14:textId="77777777" w:rsidR="00CD408A" w:rsidRDefault="00CD408A">
      <w:pPr>
        <w:pStyle w:val="Body"/>
        <w:spacing w:after="120" w:line="480" w:lineRule="auto"/>
      </w:pPr>
    </w:p>
    <w:p w14:paraId="4CC37FB1" w14:textId="77777777" w:rsidR="00CD408A" w:rsidRDefault="00CD408A">
      <w:pPr>
        <w:pStyle w:val="Body"/>
        <w:spacing w:after="120" w:line="480" w:lineRule="auto"/>
      </w:pPr>
    </w:p>
    <w:p w14:paraId="03068AC9" w14:textId="77777777" w:rsidR="00CD408A" w:rsidRDefault="00CD408A">
      <w:pPr>
        <w:pStyle w:val="Body"/>
        <w:spacing w:after="120" w:line="480" w:lineRule="auto"/>
      </w:pPr>
    </w:p>
    <w:p w14:paraId="2D07008F" w14:textId="77777777" w:rsidR="00CD408A" w:rsidRDefault="00CD408A">
      <w:pPr>
        <w:pStyle w:val="Body"/>
        <w:spacing w:after="120" w:line="480" w:lineRule="auto"/>
      </w:pPr>
    </w:p>
    <w:p w14:paraId="00AD48FE" w14:textId="77777777" w:rsidR="00CD408A" w:rsidRDefault="00CD408A">
      <w:pPr>
        <w:pStyle w:val="Body"/>
        <w:spacing w:after="120" w:line="480" w:lineRule="auto"/>
      </w:pPr>
    </w:p>
    <w:p w14:paraId="12D5F6FE" w14:textId="77777777" w:rsidR="00CD408A" w:rsidRDefault="00CD408A">
      <w:pPr>
        <w:pStyle w:val="Body"/>
        <w:spacing w:after="120" w:line="480" w:lineRule="auto"/>
      </w:pPr>
    </w:p>
    <w:p w14:paraId="35712306" w14:textId="77777777" w:rsidR="00CD408A" w:rsidRDefault="00CD408A">
      <w:pPr>
        <w:pStyle w:val="Body"/>
        <w:spacing w:after="120" w:line="480" w:lineRule="auto"/>
      </w:pPr>
    </w:p>
    <w:p w14:paraId="50597DB9" w14:textId="77777777" w:rsidR="00CD408A" w:rsidRDefault="00CD408A">
      <w:pPr>
        <w:pStyle w:val="Body"/>
        <w:spacing w:after="120" w:line="480" w:lineRule="auto"/>
      </w:pPr>
    </w:p>
    <w:p w14:paraId="143910F4" w14:textId="77777777" w:rsidR="00CD408A" w:rsidRDefault="00000000">
      <w:pPr>
        <w:pStyle w:val="Body"/>
      </w:pPr>
      <w:r>
        <w:rPr>
          <w:rFonts w:ascii="Arial Unicode MS" w:hAnsi="Arial Unicode MS"/>
        </w:rPr>
        <w:br w:type="page"/>
      </w:r>
    </w:p>
    <w:p w14:paraId="6C4C25F2"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7456" behindDoc="0" locked="0" layoutInCell="1" allowOverlap="1" wp14:anchorId="4395B55A" wp14:editId="615B234C">
                <wp:simplePos x="0" y="0"/>
                <wp:positionH relativeFrom="column">
                  <wp:posOffset>468085</wp:posOffset>
                </wp:positionH>
                <wp:positionV relativeFrom="line">
                  <wp:posOffset>0</wp:posOffset>
                </wp:positionV>
                <wp:extent cx="4407535" cy="5361536"/>
                <wp:effectExtent l="0" t="0" r="0" b="0"/>
                <wp:wrapSquare wrapText="bothSides" distT="57150" distB="57150" distL="57150" distR="57150"/>
                <wp:docPr id="1073741896" name="officeArt object" descr="Group 245"/>
                <wp:cNvGraphicFramePr/>
                <a:graphic xmlns:a="http://schemas.openxmlformats.org/drawingml/2006/main">
                  <a:graphicData uri="http://schemas.microsoft.com/office/word/2010/wordprocessingGroup">
                    <wpg:wgp>
                      <wpg:cNvGrpSpPr/>
                      <wpg:grpSpPr>
                        <a:xfrm>
                          <a:off x="0" y="0"/>
                          <a:ext cx="4407535" cy="5361536"/>
                          <a:chOff x="0" y="0"/>
                          <a:chExt cx="4407534" cy="5361536"/>
                        </a:xfrm>
                      </wpg:grpSpPr>
                      <pic:pic xmlns:pic="http://schemas.openxmlformats.org/drawingml/2006/picture">
                        <pic:nvPicPr>
                          <pic:cNvPr id="1073741894" name="Picture 243" descr="Picture 243"/>
                          <pic:cNvPicPr>
                            <a:picLocks noChangeAspect="1"/>
                          </pic:cNvPicPr>
                        </pic:nvPicPr>
                        <pic:blipFill>
                          <a:blip r:embed="rId84"/>
                          <a:srcRect l="11778" r="11304"/>
                          <a:stretch>
                            <a:fillRect/>
                          </a:stretch>
                        </pic:blipFill>
                        <pic:spPr>
                          <a:xfrm>
                            <a:off x="0" y="0"/>
                            <a:ext cx="4407535" cy="3691891"/>
                          </a:xfrm>
                          <a:prstGeom prst="rect">
                            <a:avLst/>
                          </a:prstGeom>
                          <a:ln w="12700" cap="flat">
                            <a:noFill/>
                            <a:miter lim="400000"/>
                          </a:ln>
                          <a:effectLst/>
                        </pic:spPr>
                      </pic:pic>
                      <wps:wsp>
                        <wps:cNvPr id="1073741895" name="Text Box 2"/>
                        <wps:cNvSpPr txBox="1"/>
                        <wps:spPr>
                          <a:xfrm>
                            <a:off x="195943" y="3602992"/>
                            <a:ext cx="4173854" cy="1758545"/>
                          </a:xfrm>
                          <a:prstGeom prst="rect">
                            <a:avLst/>
                          </a:prstGeom>
                          <a:solidFill>
                            <a:srgbClr val="FFFFFF"/>
                          </a:solidFill>
                          <a:ln w="9525" cap="flat">
                            <a:solidFill>
                              <a:srgbClr val="000000"/>
                            </a:solidFill>
                            <a:prstDash val="solid"/>
                            <a:miter lim="800000"/>
                          </a:ln>
                          <a:effectLst/>
                        </wps:spPr>
                        <wps:txbx>
                          <w:txbxContent>
                            <w:p w14:paraId="710DA071" w14:textId="77777777" w:rsidR="00CD408A" w:rsidRDefault="00000000">
                              <w:pPr>
                                <w:pStyle w:val="Body"/>
                              </w:pPr>
                              <w:r>
                                <w:rPr>
                                  <w:lang w:val="en-US"/>
                                </w:rPr>
                                <w:t>Figure S17. Linear relationships between human participants</w:t>
                              </w:r>
                              <w:r>
                                <w:rPr>
                                  <w:rtl/>
                                </w:rPr>
                                <w:t xml:space="preserve">’ </w:t>
                              </w:r>
                              <w:r>
                                <w:rPr>
                                  <w:lang w:val="en-US"/>
                                </w:rPr>
                                <w:t xml:space="preserve">sampling in Study 2,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95" style="visibility:visible;position:absolute;margin-left:36.9pt;margin-top:-0.0pt;width:347.0pt;height:422.2pt;z-index:251667456;mso-position-horizontal:absolute;mso-position-horizontal-relative:text;mso-position-vertical:absolute;mso-position-vertical-relative:line;mso-wrap-distance-left:4.5pt;mso-wrap-distance-top:4.5pt;mso-wrap-distance-right:4.5pt;mso-wrap-distance-bottom:4.5pt;" coordorigin="0,0" coordsize="4407535,5361536">
                <w10:wrap type="square" side="bothSides" anchorx="text"/>
                <v:shape id="_x0000_s1096" type="#_x0000_t75" style="position:absolute;left:0;top:0;width:4407535;height:3691890;">
                  <v:imagedata r:id="rId85" o:title="image24.tif" cropleft="11.8%" cropright="11.3%"/>
                </v:shape>
                <v:shape id="_x0000_s1097" type="#_x0000_t202" style="position:absolute;left:195943;top:3602992;width:4173853;height:175854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S17. Linear relationships between human participants</w:t>
                        </w:r>
                        <w:r>
                          <w:rPr>
                            <w:rtl w:val="1"/>
                          </w:rPr>
                          <w:t xml:space="preserve">’ </w:t>
                        </w:r>
                        <w:r>
                          <w:rPr>
                            <w:rtl w:val="0"/>
                            <w:lang w:val="en-US"/>
                          </w:rPr>
                          <w:t xml:space="preserve">sampling in Study 2,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r/>
                      </w:p>
                    </w:txbxContent>
                  </v:textbox>
                </v:shape>
              </v:group>
            </w:pict>
          </mc:Fallback>
        </mc:AlternateContent>
      </w:r>
    </w:p>
    <w:p w14:paraId="32D10703" w14:textId="77777777" w:rsidR="00CD408A" w:rsidRDefault="00CD408A">
      <w:pPr>
        <w:pStyle w:val="Body"/>
        <w:spacing w:after="120" w:line="480" w:lineRule="auto"/>
      </w:pPr>
    </w:p>
    <w:p w14:paraId="1806D097" w14:textId="77777777" w:rsidR="00CD408A" w:rsidRDefault="00CD408A">
      <w:pPr>
        <w:pStyle w:val="Body"/>
        <w:spacing w:after="120" w:line="480" w:lineRule="auto"/>
      </w:pPr>
    </w:p>
    <w:p w14:paraId="587CE3CE" w14:textId="77777777" w:rsidR="00CD408A" w:rsidRDefault="00CD408A">
      <w:pPr>
        <w:pStyle w:val="Body"/>
        <w:spacing w:after="120" w:line="480" w:lineRule="auto"/>
      </w:pPr>
    </w:p>
    <w:p w14:paraId="4A3C4375" w14:textId="77777777" w:rsidR="00CD408A" w:rsidRDefault="00CD408A">
      <w:pPr>
        <w:pStyle w:val="Body"/>
        <w:spacing w:after="120" w:line="480" w:lineRule="auto"/>
      </w:pPr>
    </w:p>
    <w:p w14:paraId="04F4AF62" w14:textId="77777777" w:rsidR="00CD408A" w:rsidRDefault="00CD408A">
      <w:pPr>
        <w:pStyle w:val="Body"/>
        <w:spacing w:after="120" w:line="480" w:lineRule="auto"/>
      </w:pPr>
    </w:p>
    <w:p w14:paraId="39F8E7D7" w14:textId="77777777" w:rsidR="00CD408A" w:rsidRDefault="00CD408A">
      <w:pPr>
        <w:pStyle w:val="Body"/>
        <w:spacing w:after="120" w:line="480" w:lineRule="auto"/>
      </w:pPr>
    </w:p>
    <w:p w14:paraId="1CE30783" w14:textId="77777777" w:rsidR="00CD408A" w:rsidRDefault="00CD408A">
      <w:pPr>
        <w:pStyle w:val="Body"/>
        <w:spacing w:after="120" w:line="480" w:lineRule="auto"/>
      </w:pPr>
    </w:p>
    <w:p w14:paraId="4CA3EF5A" w14:textId="77777777" w:rsidR="00CD408A" w:rsidRDefault="00CD408A">
      <w:pPr>
        <w:pStyle w:val="Body"/>
        <w:spacing w:after="120" w:line="480" w:lineRule="auto"/>
      </w:pPr>
    </w:p>
    <w:p w14:paraId="48222377" w14:textId="77777777" w:rsidR="00CD408A" w:rsidRDefault="00000000">
      <w:pPr>
        <w:pStyle w:val="Body"/>
      </w:pPr>
      <w:r>
        <w:rPr>
          <w:rFonts w:ascii="Arial Unicode MS" w:hAnsi="Arial Unicode MS"/>
        </w:rPr>
        <w:br w:type="page"/>
      </w:r>
    </w:p>
    <w:p w14:paraId="60B768EA"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8480" behindDoc="0" locked="0" layoutInCell="1" allowOverlap="1" wp14:anchorId="00660024" wp14:editId="64201D46">
                <wp:simplePos x="0" y="0"/>
                <wp:positionH relativeFrom="column">
                  <wp:posOffset>0</wp:posOffset>
                </wp:positionH>
                <wp:positionV relativeFrom="line">
                  <wp:posOffset>413385</wp:posOffset>
                </wp:positionV>
                <wp:extent cx="5731510" cy="6945497"/>
                <wp:effectExtent l="0" t="0" r="0" b="0"/>
                <wp:wrapSquare wrapText="bothSides" distT="57150" distB="57150" distL="57150" distR="57150"/>
                <wp:docPr id="1073741899" name="officeArt object" descr="Group 252"/>
                <wp:cNvGraphicFramePr/>
                <a:graphic xmlns:a="http://schemas.openxmlformats.org/drawingml/2006/main">
                  <a:graphicData uri="http://schemas.microsoft.com/office/word/2010/wordprocessingGroup">
                    <wpg:wgp>
                      <wpg:cNvGrpSpPr/>
                      <wpg:grpSpPr>
                        <a:xfrm>
                          <a:off x="0" y="0"/>
                          <a:ext cx="5731510" cy="6945497"/>
                          <a:chOff x="0" y="0"/>
                          <a:chExt cx="5731509" cy="6945496"/>
                        </a:xfrm>
                      </wpg:grpSpPr>
                      <pic:pic xmlns:pic="http://schemas.openxmlformats.org/drawingml/2006/picture">
                        <pic:nvPicPr>
                          <pic:cNvPr id="1073741897" name="Picture 249" descr="Picture 249"/>
                          <pic:cNvPicPr>
                            <a:picLocks noChangeAspect="1"/>
                          </pic:cNvPicPr>
                        </pic:nvPicPr>
                        <pic:blipFill>
                          <a:blip r:embed="rId86"/>
                          <a:stretch>
                            <a:fillRect/>
                          </a:stretch>
                        </pic:blipFill>
                        <pic:spPr>
                          <a:xfrm>
                            <a:off x="0" y="0"/>
                            <a:ext cx="5731510" cy="5832740"/>
                          </a:xfrm>
                          <a:prstGeom prst="rect">
                            <a:avLst/>
                          </a:prstGeom>
                          <a:ln w="12700" cap="flat">
                            <a:noFill/>
                            <a:miter lim="400000"/>
                          </a:ln>
                          <a:effectLst/>
                        </pic:spPr>
                      </pic:pic>
                      <wps:wsp>
                        <wps:cNvPr id="1073741898" name="Text Box 2"/>
                        <wps:cNvSpPr txBox="1"/>
                        <wps:spPr>
                          <a:xfrm>
                            <a:off x="402770" y="5464282"/>
                            <a:ext cx="5153659" cy="1481215"/>
                          </a:xfrm>
                          <a:prstGeom prst="rect">
                            <a:avLst/>
                          </a:prstGeom>
                          <a:solidFill>
                            <a:srgbClr val="FFFFFF"/>
                          </a:solidFill>
                          <a:ln w="9525" cap="flat">
                            <a:solidFill>
                              <a:srgbClr val="000000"/>
                            </a:solidFill>
                            <a:prstDash val="solid"/>
                            <a:miter lim="800000"/>
                          </a:ln>
                          <a:effectLst/>
                        </wps:spPr>
                        <wps:txbx>
                          <w:txbxContent>
                            <w:p w14:paraId="77AA31BB" w14:textId="77777777" w:rsidR="00CD408A" w:rsidRDefault="00000000">
                              <w:pPr>
                                <w:pStyle w:val="Body"/>
                              </w:pPr>
                              <w:r>
                                <w:rPr>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98" style="visibility:visible;position:absolute;margin-left:0.0pt;margin-top:32.6pt;width:451.3pt;height:546.9pt;z-index:251668480;mso-position-horizontal:absolute;mso-position-horizontal-relative:text;mso-position-vertical:absolute;mso-position-vertical-relative:line;mso-wrap-distance-left:4.5pt;mso-wrap-distance-top:4.5pt;mso-wrap-distance-right:4.5pt;mso-wrap-distance-bottom:4.5pt;" coordorigin="0,0" coordsize="5731509,6945497">
                <w10:wrap type="square" side="bothSides" anchorx="text"/>
                <v:shape id="_x0000_s1099" type="#_x0000_t75" style="position:absolute;left:0;top:0;width:5731509;height:5832740;">
                  <v:imagedata r:id="rId87" o:title="image25.tif"/>
                </v:shape>
                <v:shape id="_x0000_s1100" type="#_x0000_t202" style="position:absolute;left:402771;top:5464282;width:5153658;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group>
            </w:pict>
          </mc:Fallback>
        </mc:AlternateContent>
      </w:r>
    </w:p>
    <w:p w14:paraId="5742B949" w14:textId="77777777" w:rsidR="00CD408A" w:rsidRDefault="00CD408A">
      <w:pPr>
        <w:pStyle w:val="Body"/>
        <w:spacing w:after="120" w:line="480" w:lineRule="auto"/>
      </w:pPr>
    </w:p>
    <w:p w14:paraId="35CB0428" w14:textId="77777777" w:rsidR="00CD408A" w:rsidRDefault="00000000">
      <w:pPr>
        <w:pStyle w:val="Body"/>
      </w:pPr>
      <w:r>
        <w:rPr>
          <w:rFonts w:ascii="Arial Unicode MS" w:hAnsi="Arial Unicode MS"/>
        </w:rPr>
        <w:br w:type="page"/>
      </w:r>
    </w:p>
    <w:p w14:paraId="486B35D1"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9504" behindDoc="0" locked="0" layoutInCell="1" allowOverlap="1" wp14:anchorId="3F0FE91D" wp14:editId="606EC7DD">
                <wp:simplePos x="0" y="0"/>
                <wp:positionH relativeFrom="column">
                  <wp:posOffset>0</wp:posOffset>
                </wp:positionH>
                <wp:positionV relativeFrom="line">
                  <wp:posOffset>0</wp:posOffset>
                </wp:positionV>
                <wp:extent cx="5731511" cy="5495865"/>
                <wp:effectExtent l="0" t="0" r="0" b="0"/>
                <wp:wrapSquare wrapText="bothSides" distT="57150" distB="57150" distL="57150" distR="57150"/>
                <wp:docPr id="1073741902" name="officeArt object" descr="Group 256"/>
                <wp:cNvGraphicFramePr/>
                <a:graphic xmlns:a="http://schemas.openxmlformats.org/drawingml/2006/main">
                  <a:graphicData uri="http://schemas.microsoft.com/office/word/2010/wordprocessingGroup">
                    <wpg:wgp>
                      <wpg:cNvGrpSpPr/>
                      <wpg:grpSpPr>
                        <a:xfrm>
                          <a:off x="0" y="0"/>
                          <a:ext cx="5731511" cy="5495865"/>
                          <a:chOff x="0" y="0"/>
                          <a:chExt cx="5731510" cy="5495865"/>
                        </a:xfrm>
                      </wpg:grpSpPr>
                      <wps:wsp>
                        <wps:cNvPr id="1073741900" name="Text Box 2"/>
                        <wps:cNvSpPr txBox="1"/>
                        <wps:spPr>
                          <a:xfrm>
                            <a:off x="740228" y="4190380"/>
                            <a:ext cx="4772660" cy="1305486"/>
                          </a:xfrm>
                          <a:prstGeom prst="rect">
                            <a:avLst/>
                          </a:prstGeom>
                          <a:solidFill>
                            <a:srgbClr val="FFFFFF"/>
                          </a:solidFill>
                          <a:ln w="9525" cap="flat">
                            <a:solidFill>
                              <a:srgbClr val="000000"/>
                            </a:solidFill>
                            <a:prstDash val="solid"/>
                            <a:miter lim="800000"/>
                          </a:ln>
                          <a:effectLst/>
                        </wps:spPr>
                        <wps:txbx>
                          <w:txbxContent>
                            <w:p w14:paraId="1982A46D" w14:textId="77777777" w:rsidR="00CD408A" w:rsidRDefault="00000000">
                              <w:pPr>
                                <w:pStyle w:val="Body"/>
                              </w:pPr>
                              <w:r>
                                <w:rPr>
                                  <w:lang w:val="en-US"/>
                                </w:rPr>
                                <w:t>Figure S19. Linear relationships between human participants</w:t>
                              </w:r>
                              <w:r>
                                <w:rPr>
                                  <w:rtl/>
                                </w:rPr>
                                <w:t xml:space="preserve">’ </w:t>
                              </w:r>
                              <w:r>
                                <w:rPr>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901" name="Picture 253" descr="Picture 253"/>
                          <pic:cNvPicPr>
                            <a:picLocks noChangeAspect="1"/>
                          </pic:cNvPicPr>
                        </pic:nvPicPr>
                        <pic:blipFill>
                          <a:blip r:embed="rId88"/>
                          <a:srcRect b="5050"/>
                          <a:stretch>
                            <a:fillRect/>
                          </a:stretch>
                        </pic:blipFill>
                        <pic:spPr>
                          <a:xfrm>
                            <a:off x="-1" y="-1"/>
                            <a:ext cx="5731512" cy="4179572"/>
                          </a:xfrm>
                          <a:prstGeom prst="rect">
                            <a:avLst/>
                          </a:prstGeom>
                          <a:ln w="12700" cap="flat">
                            <a:noFill/>
                            <a:miter lim="400000"/>
                          </a:ln>
                          <a:effectLst/>
                        </pic:spPr>
                      </pic:pic>
                    </wpg:wgp>
                  </a:graphicData>
                </a:graphic>
              </wp:anchor>
            </w:drawing>
          </mc:Choice>
          <mc:Fallback>
            <w:pict>
              <v:group id="_x0000_s1101" style="visibility:visible;position:absolute;margin-left:-0.0pt;margin-top:-0.0pt;width:451.3pt;height:432.7pt;z-index:251669504;mso-position-horizontal:absolute;mso-position-horizontal-relative:text;mso-position-vertical:absolute;mso-position-vertical-relative:line;mso-wrap-distance-left:4.5pt;mso-wrap-distance-top:4.5pt;mso-wrap-distance-right:4.5pt;mso-wrap-distance-bottom:4.5pt;" coordorigin="0,0" coordsize="5731510,5495865">
                <w10:wrap type="square" side="bothSides" anchorx="text"/>
                <v:shape id="_x0000_s1102" type="#_x0000_t202" style="position:absolute;left:740229;top:4190380;width:4772659;height:130548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S19. Linear relationships between human participants</w:t>
                        </w:r>
                        <w:r>
                          <w:rPr>
                            <w:rtl w:val="1"/>
                          </w:rPr>
                          <w:t xml:space="preserve">’ </w:t>
                        </w:r>
                        <w:r>
                          <w:rPr>
                            <w:rtl w:val="0"/>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_x0000_s1103" type="#_x0000_t75" style="position:absolute;left:0;top:0;width:5731510;height:4179570;">
                  <v:imagedata r:id="rId89" o:title="image26.tif" cropbottom="5.1%"/>
                </v:shape>
              </v:group>
            </w:pict>
          </mc:Fallback>
        </mc:AlternateContent>
      </w:r>
    </w:p>
    <w:p w14:paraId="43EAA730" w14:textId="77777777" w:rsidR="00CD408A" w:rsidRDefault="00000000">
      <w:pPr>
        <w:pStyle w:val="Body"/>
      </w:pPr>
      <w:r>
        <w:rPr>
          <w:rFonts w:ascii="Arial Unicode MS" w:hAnsi="Arial Unicode MS"/>
        </w:rPr>
        <w:br w:type="page"/>
      </w:r>
    </w:p>
    <w:p w14:paraId="1C1CC21E"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70528" behindDoc="0" locked="0" layoutInCell="1" allowOverlap="1" wp14:anchorId="14F64A52" wp14:editId="478DE7E2">
                <wp:simplePos x="0" y="0"/>
                <wp:positionH relativeFrom="column">
                  <wp:posOffset>0</wp:posOffset>
                </wp:positionH>
                <wp:positionV relativeFrom="line">
                  <wp:posOffset>0</wp:posOffset>
                </wp:positionV>
                <wp:extent cx="5731511" cy="5878600"/>
                <wp:effectExtent l="0" t="0" r="0" b="0"/>
                <wp:wrapSquare wrapText="bothSides" distT="57150" distB="57150" distL="57150" distR="57150"/>
                <wp:docPr id="1073741905" name="officeArt object" descr="Group 258"/>
                <wp:cNvGraphicFramePr/>
                <a:graphic xmlns:a="http://schemas.openxmlformats.org/drawingml/2006/main">
                  <a:graphicData uri="http://schemas.microsoft.com/office/word/2010/wordprocessingGroup">
                    <wpg:wgp>
                      <wpg:cNvGrpSpPr/>
                      <wpg:grpSpPr>
                        <a:xfrm>
                          <a:off x="0" y="0"/>
                          <a:ext cx="5731511" cy="5878600"/>
                          <a:chOff x="0" y="0"/>
                          <a:chExt cx="5731510" cy="5878599"/>
                        </a:xfrm>
                      </wpg:grpSpPr>
                      <wps:wsp>
                        <wps:cNvPr id="1073741903" name="Text Box 2"/>
                        <wps:cNvSpPr txBox="1"/>
                        <wps:spPr>
                          <a:xfrm>
                            <a:off x="859970" y="4397384"/>
                            <a:ext cx="4544060" cy="1481216"/>
                          </a:xfrm>
                          <a:prstGeom prst="rect">
                            <a:avLst/>
                          </a:prstGeom>
                          <a:solidFill>
                            <a:srgbClr val="FFFFFF"/>
                          </a:solidFill>
                          <a:ln w="9525" cap="flat">
                            <a:solidFill>
                              <a:srgbClr val="000000"/>
                            </a:solidFill>
                            <a:prstDash val="solid"/>
                            <a:miter lim="800000"/>
                          </a:ln>
                          <a:effectLst/>
                        </wps:spPr>
                        <wps:txbx>
                          <w:txbxContent>
                            <w:p w14:paraId="6AC2C306" w14:textId="77777777" w:rsidR="00CD408A" w:rsidRDefault="00000000">
                              <w:pPr>
                                <w:pStyle w:val="Body"/>
                              </w:pPr>
                              <w:r>
                                <w:rPr>
                                  <w:lang w:val="en-US"/>
                                </w:rPr>
                                <w:t>Figure S20. Linear relationships between human participants</w:t>
                              </w:r>
                              <w:r>
                                <w:rPr>
                                  <w:rtl/>
                                </w:rPr>
                                <w:t xml:space="preserve">’ </w:t>
                              </w:r>
                              <w:r>
                                <w:rPr>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904" name="Picture 254" descr="Picture 254"/>
                          <pic:cNvPicPr>
                            <a:picLocks noChangeAspect="1"/>
                          </pic:cNvPicPr>
                        </pic:nvPicPr>
                        <pic:blipFill>
                          <a:blip r:embed="rId90"/>
                          <a:srcRect b="4351"/>
                          <a:stretch>
                            <a:fillRect/>
                          </a:stretch>
                        </pic:blipFill>
                        <pic:spPr>
                          <a:xfrm>
                            <a:off x="-1" y="-1"/>
                            <a:ext cx="5731512" cy="4223386"/>
                          </a:xfrm>
                          <a:prstGeom prst="rect">
                            <a:avLst/>
                          </a:prstGeom>
                          <a:ln w="12700" cap="flat">
                            <a:noFill/>
                            <a:miter lim="400000"/>
                          </a:ln>
                          <a:effectLst/>
                        </pic:spPr>
                      </pic:pic>
                    </wpg:wgp>
                  </a:graphicData>
                </a:graphic>
              </wp:anchor>
            </w:drawing>
          </mc:Choice>
          <mc:Fallback>
            <w:pict>
              <v:group id="_x0000_s1104" style="visibility:visible;position:absolute;margin-left:-0.0pt;margin-top:-0.0pt;width:451.3pt;height:462.9pt;z-index:251670528;mso-position-horizontal:absolute;mso-position-horizontal-relative:text;mso-position-vertical:absolute;mso-position-vertical-relative:line;mso-wrap-distance-left:4.5pt;mso-wrap-distance-top:4.5pt;mso-wrap-distance-right:4.5pt;mso-wrap-distance-bottom:4.5pt;" coordorigin="0,0" coordsize="5731510,5878600">
                <w10:wrap type="square" side="bothSides" anchorx="text"/>
                <v:shape id="_x0000_s1105" type="#_x0000_t202" style="position:absolute;left:859971;top:4397385;width:454405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S20. Linear relationships between human participants</w:t>
                        </w:r>
                        <w:r>
                          <w:rPr>
                            <w:rtl w:val="1"/>
                          </w:rPr>
                          <w:t xml:space="preserve">’ </w:t>
                        </w:r>
                        <w:r>
                          <w:rPr>
                            <w:rtl w:val="0"/>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_x0000_s1106" type="#_x0000_t75" style="position:absolute;left:0;top:0;width:5731510;height:4223385;">
                  <v:imagedata r:id="rId91" o:title="image27.tif" cropbottom="4.4%"/>
                </v:shape>
              </v:group>
            </w:pict>
          </mc:Fallback>
        </mc:AlternateContent>
      </w:r>
    </w:p>
    <w:sectPr w:rsidR="00CD408A">
      <w:headerReference w:type="default" r:id="rId92"/>
      <w:footerReference w:type="default" r:id="rId93"/>
      <w:pgSz w:w="11900" w:h="16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Van De Wouw, Sahira (2018)" w:date="2023-09-19T13:36:00Z" w:initials="">
    <w:p w14:paraId="1111FFFF" w14:textId="77777777" w:rsidR="00CD408A" w:rsidRDefault="00CD408A">
      <w:pPr>
        <w:pStyle w:val="Default"/>
      </w:pPr>
    </w:p>
    <w:p w14:paraId="11120000" w14:textId="77777777" w:rsidR="00CD408A" w:rsidRDefault="00000000">
      <w:pPr>
        <w:pStyle w:val="Default"/>
      </w:pPr>
      <w:r>
        <w:rPr>
          <w:rFonts w:eastAsia="Arial Unicode MS" w:cs="Arial Unicode MS"/>
        </w:rPr>
        <w:t>The extent to which their sampling rates deviate from</w:t>
      </w:r>
    </w:p>
  </w:comment>
  <w:comment w:id="2" w:author="McKay, Ryan" w:date="2023-12-01T06:10:00Z" w:initials="MR">
    <w:p w14:paraId="13BEECED" w14:textId="77777777" w:rsidR="005A535E" w:rsidRDefault="005A535E" w:rsidP="005A535E">
      <w:r>
        <w:rPr>
          <w:rStyle w:val="CommentReference"/>
        </w:rPr>
        <w:annotationRef/>
      </w:r>
      <w:r>
        <w:rPr>
          <w:color w:val="000000"/>
          <w:sz w:val="20"/>
          <w:szCs w:val="20"/>
        </w:rPr>
        <w:t>I agree with Sahira’s comments on the abstract.</w:t>
      </w:r>
    </w:p>
  </w:comment>
  <w:comment w:id="3" w:author="McKay, Ryan" w:date="2023-12-01T06:07:00Z" w:initials="MR">
    <w:p w14:paraId="2D6C5D80" w14:textId="64C2855C" w:rsidR="005A535E" w:rsidRDefault="005A535E" w:rsidP="005A535E">
      <w:r>
        <w:rPr>
          <w:rStyle w:val="CommentReference"/>
        </w:rPr>
        <w:annotationRef/>
      </w:r>
      <w:r>
        <w:rPr>
          <w:color w:val="000000"/>
          <w:sz w:val="20"/>
          <w:szCs w:val="20"/>
        </w:rPr>
        <w:t>Is “methodological alternatives” the right phrasing here? How about “hypothetical causes”?</w:t>
      </w:r>
    </w:p>
  </w:comment>
  <w:comment w:id="4" w:author="McKay, Ryan" w:date="2023-12-01T06:06:00Z" w:initials="MR">
    <w:p w14:paraId="7C213A65" w14:textId="30219AE1" w:rsidR="005A535E" w:rsidRDefault="005A535E" w:rsidP="005A535E">
      <w:r>
        <w:rPr>
          <w:rStyle w:val="CommentReference"/>
        </w:rPr>
        <w:annotationRef/>
      </w:r>
      <w:r>
        <w:rPr>
          <w:color w:val="000000"/>
          <w:sz w:val="20"/>
          <w:szCs w:val="20"/>
        </w:rPr>
        <w:t>This apostrophe displays weirdly for me, but I can’t seem to change it.</w:t>
      </w:r>
    </w:p>
  </w:comment>
  <w:comment w:id="5" w:author="Van De Wouw, Sahira (2018)" w:date="2023-09-19T13:36:00Z" w:initials="">
    <w:p w14:paraId="11120001" w14:textId="2A718C90" w:rsidR="00CD408A" w:rsidRDefault="00CD408A">
      <w:pPr>
        <w:pStyle w:val="Default"/>
      </w:pPr>
    </w:p>
    <w:p w14:paraId="11120002" w14:textId="77777777" w:rsidR="00CD408A" w:rsidRDefault="00000000">
      <w:pPr>
        <w:pStyle w:val="Default"/>
      </w:pPr>
      <w:r>
        <w:rPr>
          <w:rFonts w:eastAsia="Arial Unicode MS" w:cs="Arial Unicode MS"/>
        </w:rPr>
        <w:t>As participants perceiving?</w:t>
      </w:r>
    </w:p>
  </w:comment>
  <w:comment w:id="6" w:author="Van De Wouw, Sahira (2018)" w:date="2023-09-19T13:37:00Z" w:initials="">
    <w:p w14:paraId="11120003" w14:textId="77777777" w:rsidR="00CD408A" w:rsidRDefault="00CD408A">
      <w:pPr>
        <w:pStyle w:val="Default"/>
      </w:pPr>
    </w:p>
    <w:p w14:paraId="11120004" w14:textId="77777777" w:rsidR="00CD408A" w:rsidRDefault="00000000">
      <w:pPr>
        <w:pStyle w:val="Default"/>
      </w:pPr>
      <w:r>
        <w:rPr>
          <w:rFonts w:eastAsia="Arial Unicode MS" w:cs="Arial Unicode MS"/>
        </w:rPr>
        <w:t>Do we have enough words left to maybe add one or two examples of relevant real-world scenarios here?</w:t>
      </w:r>
    </w:p>
  </w:comment>
  <w:comment w:id="7" w:author="McKay, Ryan" w:date="2023-12-01T06:15:00Z" w:initials="MR">
    <w:p w14:paraId="18004D75" w14:textId="77777777"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22" w:author="McKay, Ryan" w:date="2023-12-01T06:14:00Z" w:initials="MR">
    <w:p w14:paraId="68C692FA" w14:textId="6D3BA440" w:rsidR="007A06DF" w:rsidRDefault="007A06DF" w:rsidP="007A06DF">
      <w:r>
        <w:rPr>
          <w:rStyle w:val="CommentReference"/>
        </w:rPr>
        <w:annotationRef/>
      </w:r>
      <w:r>
        <w:rPr>
          <w:color w:val="000000"/>
          <w:sz w:val="20"/>
          <w:szCs w:val="20"/>
        </w:rPr>
        <w:t>I’d change “potential” to “numerous”, and would add an extra example or two (e.g., Nick we could include the organ donation example, a surgeon needs to decide whether to transplant an available organ or wait for a healthier one.</w:t>
      </w:r>
    </w:p>
  </w:comment>
  <w:comment w:id="32" w:author="Van De Wouw, Sahira (2018)" w:date="2023-09-19T17:00:00Z" w:initials="">
    <w:p w14:paraId="11120005" w14:textId="5E3DDF2D" w:rsidR="00CD408A" w:rsidRDefault="00CD408A">
      <w:pPr>
        <w:pStyle w:val="Default"/>
      </w:pPr>
    </w:p>
    <w:p w14:paraId="11120006" w14:textId="77777777" w:rsidR="00CD408A" w:rsidRDefault="00000000">
      <w:pPr>
        <w:pStyle w:val="Default"/>
      </w:pPr>
      <w:r>
        <w:rPr>
          <w:rFonts w:eastAsia="Arial Unicode MS" w:cs="Arial Unicode MS"/>
        </w:rPr>
        <w:t>Choice?</w:t>
      </w:r>
    </w:p>
  </w:comment>
  <w:comment w:id="35" w:author="McKay, Ryan" w:date="2023-12-01T06:22:00Z" w:initials="MR">
    <w:p w14:paraId="6C52B051" w14:textId="77777777" w:rsidR="00475BD3" w:rsidRDefault="00475BD3" w:rsidP="00475BD3">
      <w:r>
        <w:rPr>
          <w:rStyle w:val="CommentReference"/>
        </w:rPr>
        <w:annotationRef/>
      </w:r>
      <w:r>
        <w:rPr>
          <w:color w:val="000000"/>
          <w:sz w:val="20"/>
          <w:szCs w:val="20"/>
        </w:rPr>
        <w:t>I find the logical sequencing a little jarring – after all, you’ve already mentioned this problem above. Would it work to start out with the secretary problem, point out its limitations, and then move on to the full-information variant that we study?</w:t>
      </w:r>
    </w:p>
  </w:comment>
  <w:comment w:id="37" w:author="McKay, Ryan" w:date="2023-12-01T06:20:00Z" w:initials="MR">
    <w:p w14:paraId="2EE20A4D" w14:textId="76FA47C4" w:rsidR="00475BD3" w:rsidRDefault="00475BD3" w:rsidP="00475BD3">
      <w:r>
        <w:rPr>
          <w:rStyle w:val="CommentReference"/>
        </w:rPr>
        <w:annotationRef/>
      </w:r>
      <w:r>
        <w:rPr>
          <w:color w:val="000000"/>
          <w:sz w:val="20"/>
          <w:szCs w:val="20"/>
        </w:rPr>
        <w:t>“realistic” is redundant with “real-world”.</w:t>
      </w:r>
    </w:p>
  </w:comment>
  <w:comment w:id="42" w:author="McKay, Ryan" w:date="2023-12-01T06:24:00Z" w:initials="MR">
    <w:p w14:paraId="440D8C44" w14:textId="77777777" w:rsidR="001D2BD4" w:rsidRDefault="001D2BD4" w:rsidP="001D2BD4">
      <w:r>
        <w:rPr>
          <w:rStyle w:val="CommentReference"/>
        </w:rPr>
        <w:annotationRef/>
      </w:r>
      <w:r>
        <w:rPr>
          <w:color w:val="000000"/>
          <w:sz w:val="20"/>
          <w:szCs w:val="20"/>
        </w:rPr>
        <w:t>Suddenly it seems that the aim of the present study is to test the cut-off model, but for me more needs to be said about what this model entails – you don’t actually explain it in the two sentences above.</w:t>
      </w:r>
    </w:p>
  </w:comment>
  <w:comment w:id="43" w:author="Van De Wouw, Sahira (2018)" w:date="2023-09-19T17:10:00Z" w:initials="">
    <w:p w14:paraId="11120007" w14:textId="2E57B8CC" w:rsidR="00CD408A" w:rsidRDefault="00CD408A">
      <w:pPr>
        <w:pStyle w:val="Default"/>
      </w:pPr>
    </w:p>
    <w:p w14:paraId="11120008" w14:textId="77777777" w:rsidR="00CD408A" w:rsidRDefault="00000000">
      <w:pPr>
        <w:pStyle w:val="Default"/>
      </w:pPr>
      <w:r>
        <w:rPr>
          <w:rFonts w:eastAsia="Arial Unicode MS" w:cs="Arial Unicode MS"/>
        </w:rPr>
        <w:t>These two statements don’t really seem to follow from each other. I think the ‘Although’ is throwing me off. How about “Unlike the secretary problem, the full information problem is not associated with a simple rule for deriving optimal performance for comparison with human performance and detection of bias.”</w:t>
      </w:r>
    </w:p>
  </w:comment>
  <w:comment w:id="44" w:author="Van De Wouw, Sahira (2018)" w:date="2023-09-19T17:11:00Z" w:initials="">
    <w:p w14:paraId="11120009" w14:textId="77777777" w:rsidR="00CD408A" w:rsidRDefault="00CD408A">
      <w:pPr>
        <w:pStyle w:val="Default"/>
      </w:pPr>
    </w:p>
    <w:p w14:paraId="1112000A" w14:textId="77777777" w:rsidR="00CD408A" w:rsidRDefault="00000000">
      <w:pPr>
        <w:pStyle w:val="Default"/>
      </w:pPr>
      <w:r>
        <w:rPr>
          <w:rFonts w:eastAsia="Arial Unicode MS" w:cs="Arial Unicode MS"/>
        </w:rPr>
        <w:t>Can be deleted if the above proposed change is implemented</w:t>
      </w:r>
    </w:p>
  </w:comment>
  <w:comment w:id="51" w:author="Van De Wouw, Sahira (2018)" w:date="2023-09-19T17:31:00Z" w:initials="">
    <w:p w14:paraId="1112000B" w14:textId="77777777" w:rsidR="00CD408A" w:rsidRDefault="00CD408A">
      <w:pPr>
        <w:pStyle w:val="Default"/>
      </w:pPr>
    </w:p>
    <w:p w14:paraId="1112000C" w14:textId="77777777" w:rsidR="00CD408A" w:rsidRDefault="00000000">
      <w:pPr>
        <w:pStyle w:val="Default"/>
      </w:pPr>
      <w:r>
        <w:rPr>
          <w:rFonts w:eastAsia="Arial Unicode MS" w:cs="Arial Unicode MS"/>
        </w:rPr>
        <w:t>Had to re-read a couple of times, let me try rephrasing so it’s a bit easier to follow: “Although Costa and Averbeck (2015), as well as the other studies mentioned above, used numbers to communicate options values, similar undersampling results have been reported by studies using different stimuli to indicate the value of an option”</w:t>
      </w:r>
    </w:p>
  </w:comment>
  <w:comment w:id="52" w:author="Van De Wouw, Sahira (2018)" w:date="2023-09-19T17:32:00Z" w:initials="">
    <w:p w14:paraId="1112000D" w14:textId="77777777" w:rsidR="00CD408A" w:rsidRDefault="00CD408A">
      <w:pPr>
        <w:pStyle w:val="Default"/>
      </w:pPr>
    </w:p>
    <w:p w14:paraId="1112000E" w14:textId="77777777" w:rsidR="00CD408A" w:rsidRDefault="00000000">
      <w:pPr>
        <w:pStyle w:val="Default"/>
      </w:pPr>
      <w:r>
        <w:rPr>
          <w:rFonts w:eastAsia="Arial Unicode MS" w:cs="Arial Unicode MS"/>
        </w:rPr>
        <w:t>Perhaps we can add an example of what ‘different stimuli’ are in the above</w:t>
      </w:r>
    </w:p>
  </w:comment>
  <w:comment w:id="60" w:author="Van De Wouw, Sahira (2018)" w:date="2023-09-19T17:37:00Z" w:initials="">
    <w:p w14:paraId="11120011" w14:textId="77777777" w:rsidR="00CD408A" w:rsidRDefault="00CD408A">
      <w:pPr>
        <w:pStyle w:val="Default"/>
      </w:pPr>
    </w:p>
    <w:p w14:paraId="11120012" w14:textId="77777777" w:rsidR="00CD408A" w:rsidRDefault="00000000">
      <w:pPr>
        <w:pStyle w:val="Default"/>
      </w:pPr>
      <w:r>
        <w:rPr>
          <w:rFonts w:eastAsia="Arial Unicode MS" w:cs="Arial Unicode MS"/>
        </w:rPr>
        <w:t>Because we say this I think it’s even more important to include examples of the other stimuli that were used before (other than numbers) to show that these did not include pictures</w:t>
      </w:r>
    </w:p>
  </w:comment>
  <w:comment w:id="53" w:author="Van De Wouw, Sahira (2018)" w:date="2023-09-19T17:46:00Z" w:initials="">
    <w:p w14:paraId="1112000F" w14:textId="77777777" w:rsidR="00CD408A" w:rsidRDefault="00CD408A">
      <w:pPr>
        <w:pStyle w:val="Default"/>
      </w:pPr>
    </w:p>
    <w:p w14:paraId="11120010" w14:textId="77777777" w:rsidR="00CD408A" w:rsidRDefault="00000000">
      <w:pPr>
        <w:pStyle w:val="Default"/>
      </w:pPr>
      <w:r>
        <w:rPr>
          <w:rFonts w:eastAsia="Arial Unicode MS" w:cs="Arial Unicode MS"/>
        </w:rPr>
        <w:t>Just playing reviewer #2 here, but I don’t think this justifies the need for our research. The research questions focus on economic tasks, yet the contradicting findings are on a full information problem that employed several new methods and was not focussed on anything economic. So why do we need to find out under what circumstances people undersample if all prior research on economic scenarios has shown people undersample, even when different stimuli are used? So the easy conclusion is, people always do?</w:t>
      </w:r>
    </w:p>
  </w:comment>
  <w:comment w:id="73" w:author="Van De Wouw, Sahira (2018)" w:date="2023-09-19T17:54:00Z" w:initials="">
    <w:p w14:paraId="11120013" w14:textId="77777777" w:rsidR="00CD408A" w:rsidRDefault="00CD408A">
      <w:pPr>
        <w:pStyle w:val="Default"/>
      </w:pPr>
    </w:p>
    <w:p w14:paraId="11120014" w14:textId="77777777" w:rsidR="00CD408A" w:rsidRDefault="00000000">
      <w:pPr>
        <w:pStyle w:val="Default"/>
      </w:pPr>
      <w:r>
        <w:rPr>
          <w:rFonts w:eastAsia="Arial Unicode MS" w:cs="Arial Unicode MS"/>
        </w:rPr>
        <w:t>Maybe we can say something along the lines of (and please rephrase): we were wondering if applying these new methods to an economic scenario would be enough to turn a robust finding in the literature into a contradiction, or if under sampling biases on economic scenarios are robust against methodological manipulations and if that is the case, what underlying computations can explain this from a behavioural perspective</w:t>
      </w:r>
    </w:p>
  </w:comment>
  <w:comment w:id="76" w:author="Van De Wouw, Sahira (2018)" w:date="2023-09-19T17:48:00Z" w:initials="">
    <w:p w14:paraId="11120015" w14:textId="77777777" w:rsidR="00CD408A" w:rsidRDefault="00CD408A">
      <w:pPr>
        <w:pStyle w:val="Default"/>
      </w:pPr>
    </w:p>
    <w:p w14:paraId="11120016" w14:textId="77777777" w:rsidR="00CD408A" w:rsidRDefault="00000000">
      <w:pPr>
        <w:pStyle w:val="Default"/>
      </w:pPr>
      <w:r>
        <w:rPr>
          <w:rFonts w:eastAsia="Arial Unicode MS" w:cs="Arial Unicode MS"/>
        </w:rPr>
        <w:t>Can we leave this out to make the statement stronger?</w:t>
      </w:r>
    </w:p>
  </w:comment>
  <w:comment w:id="100" w:author="Sahira van de Wouw" w:date="2023-11-27T19:11:00Z" w:initials="">
    <w:p w14:paraId="11120017" w14:textId="7777777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104" w:author="Sahira van de Wouw" w:date="2023-11-27T19:22:00Z" w:initials="">
    <w:p w14:paraId="11120019" w14:textId="77777777" w:rsidR="00CD408A" w:rsidRDefault="00CD408A">
      <w:pPr>
        <w:pStyle w:val="Default"/>
      </w:pPr>
    </w:p>
    <w:p w14:paraId="1112001A" w14:textId="77777777" w:rsidR="00CD408A" w:rsidRDefault="00000000">
      <w:pPr>
        <w:pStyle w:val="Default"/>
      </w:pPr>
      <w:r>
        <w:rPr>
          <w:rFonts w:eastAsia="Arial Unicode MS" w:cs="Arial Unicode MS"/>
        </w:rPr>
        <w:t xml:space="preserve">To analyse the optimal stopping task, we compared the number of options sampled by our participants before choosing an option to that of an ideal observer model. The ideal observer model is a benchmark of optimality, for which performance is Bayes-optimal. </w:t>
      </w:r>
    </w:p>
  </w:comment>
  <w:comment w:id="158" w:author="Sahira van de Wouw" w:date="2023-11-27T19:40:00Z" w:initials="">
    <w:p w14:paraId="1112001B" w14:textId="77777777" w:rsidR="00CD408A" w:rsidRDefault="00CD408A">
      <w:pPr>
        <w:pStyle w:val="Default"/>
      </w:pPr>
    </w:p>
    <w:p w14:paraId="1112001C" w14:textId="77777777" w:rsidR="00CD408A" w:rsidRDefault="00000000">
      <w:pPr>
        <w:pStyle w:val="Default"/>
      </w:pPr>
      <w:r>
        <w:rPr>
          <w:rFonts w:eastAsia="Arial Unicode MS" w:cs="Arial Unicode MS"/>
        </w:rPr>
        <w:t>Recommend splitting in (at least) two sentences</w:t>
      </w:r>
    </w:p>
  </w:comment>
  <w:comment w:id="159" w:author="Sahira van de Wouw" w:date="2023-11-27T19:44:00Z" w:initials="">
    <w:p w14:paraId="1112001D" w14:textId="77777777" w:rsidR="00CD408A" w:rsidRDefault="00CD408A">
      <w:pPr>
        <w:pStyle w:val="Default"/>
      </w:pPr>
    </w:p>
    <w:p w14:paraId="1112001E" w14:textId="77777777" w:rsidR="00CD408A" w:rsidRDefault="00000000">
      <w:pPr>
        <w:pStyle w:val="Default"/>
      </w:pPr>
      <w:r>
        <w:rPr>
          <w:rFonts w:eastAsia="Arial Unicode MS" w:cs="Arial Unicode MS"/>
        </w:rPr>
        <w:t xml:space="preserve">Not sampling bias more generally? </w:t>
      </w:r>
    </w:p>
  </w:comment>
  <w:comment w:id="179" w:author="Sahira van de Wouw" w:date="2023-11-27T19:56:00Z" w:initials="">
    <w:p w14:paraId="1112001F" w14:textId="77777777" w:rsidR="00CD408A" w:rsidRDefault="00CD408A">
      <w:pPr>
        <w:pStyle w:val="Default"/>
      </w:pPr>
    </w:p>
    <w:p w14:paraId="11120020" w14:textId="77777777" w:rsidR="00CD408A" w:rsidRDefault="00000000">
      <w:pPr>
        <w:pStyle w:val="Default"/>
      </w:pPr>
      <w:r>
        <w:rPr>
          <w:rFonts w:eastAsia="Arial Unicode MS" w:cs="Arial Unicode MS"/>
        </w:rPr>
        <w:t>Below?</w:t>
      </w:r>
    </w:p>
  </w:comment>
  <w:comment w:id="203" w:author="Sahira van de Wouw" w:date="2023-11-27T20:12:00Z" w:initials="">
    <w:p w14:paraId="11120021" w14:textId="77777777" w:rsidR="00CD408A" w:rsidRDefault="00CD408A">
      <w:pPr>
        <w:pStyle w:val="Default"/>
      </w:pPr>
    </w:p>
    <w:p w14:paraId="11120022" w14:textId="77777777" w:rsidR="00CD408A" w:rsidRDefault="00000000">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221" w:author="Sahira van de Wouw" w:date="2023-11-29T13:45:00Z" w:initials="">
    <w:p w14:paraId="11120023" w14:textId="77777777" w:rsidR="00CD408A" w:rsidRDefault="00CD408A">
      <w:pPr>
        <w:pStyle w:val="Default"/>
      </w:pPr>
    </w:p>
    <w:p w14:paraId="11120024" w14:textId="77777777" w:rsidR="00CD408A" w:rsidRDefault="00000000">
      <w:pPr>
        <w:pStyle w:val="Default"/>
      </w:pPr>
      <w:r>
        <w:rPr>
          <w:rFonts w:eastAsia="Arial Unicode MS" w:cs="Arial Unicode MS"/>
        </w:rPr>
        <w:t xml:space="preserve">This sentence structure is a bit off, could do with rephrasing. </w:t>
      </w:r>
    </w:p>
  </w:comment>
  <w:comment w:id="242" w:author="Sahira van de Wouw" w:date="2023-11-29T13:59:00Z" w:initials="">
    <w:p w14:paraId="11120025" w14:textId="77777777" w:rsidR="00CD408A" w:rsidRDefault="00CD408A">
      <w:pPr>
        <w:pStyle w:val="Default"/>
      </w:pPr>
    </w:p>
    <w:p w14:paraId="11120026" w14:textId="77777777" w:rsidR="00CD408A" w:rsidRDefault="00000000">
      <w:pPr>
        <w:pStyle w:val="Default"/>
      </w:pPr>
      <w:r>
        <w:rPr>
          <w:rFonts w:eastAsia="Arial Unicode MS" w:cs="Arial Unicode MS"/>
        </w:rPr>
        <w:t xml:space="preserve">We may be able to exclude this explanation here and just say refer to Pilot baseline + Figure 1A </w:t>
      </w:r>
    </w:p>
  </w:comment>
  <w:comment w:id="243"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244" w:author="Sahira van de Wouw" w:date="2023-11-29T14:04:00Z" w:initials="">
    <w:p w14:paraId="11120029" w14:textId="77777777" w:rsidR="00CD408A" w:rsidRDefault="00CD408A">
      <w:pPr>
        <w:pStyle w:val="Default"/>
      </w:pPr>
    </w:p>
    <w:p w14:paraId="1112002A" w14:textId="77777777" w:rsidR="00CD408A" w:rsidRDefault="00000000">
      <w:pPr>
        <w:pStyle w:val="Default"/>
      </w:pPr>
      <w:r>
        <w:rPr>
          <w:rFonts w:eastAsia="Arial Unicode MS" w:cs="Arial Unicode MS"/>
        </w:rPr>
        <w:t>I think we may be able to write this a little bit more succinctly</w:t>
      </w:r>
      <w:r>
        <w:rPr>
          <w:rFonts w:eastAsia="Arial Unicode MS" w:cs="Arial Unicode MS"/>
        </w:rPr>
        <w:tab/>
        <w:t xml:space="preserve">as a lot of it is repeated from the Pilot full </w:t>
      </w:r>
    </w:p>
  </w:comment>
  <w:comment w:id="248"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287"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298"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299" w:author="Sahira van de Wouw" w:date="2023-11-29T18:51:00Z" w:initials="">
    <w:p w14:paraId="11120031" w14:textId="77777777" w:rsidR="00CD408A" w:rsidRDefault="00CD408A">
      <w:pPr>
        <w:pStyle w:val="Default"/>
      </w:pPr>
    </w:p>
    <w:p w14:paraId="11120032" w14:textId="77777777" w:rsidR="00CD408A" w:rsidRDefault="00000000">
      <w:pPr>
        <w:pStyle w:val="Default"/>
      </w:pPr>
      <w:r>
        <w:rPr>
          <w:rFonts w:eastAsia="Arial Unicode MS" w:cs="Arial Unicode MS"/>
        </w:rPr>
        <w:t xml:space="preserve">Maybe we can phrase this more positively. Something like ‘that our implementation was actually viable and that it is in practice possible’ </w:t>
      </w:r>
    </w:p>
  </w:comment>
  <w:comment w:id="303"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331" w:author="Sahira van de Wouw" w:date="2023-11-29T19:53:00Z" w:initials="">
    <w:p w14:paraId="11120035" w14:textId="77777777" w:rsidR="00CD408A" w:rsidRDefault="00CD408A">
      <w:pPr>
        <w:pStyle w:val="Default"/>
      </w:pPr>
    </w:p>
    <w:p w14:paraId="11120036" w14:textId="77777777" w:rsidR="00CD408A" w:rsidRDefault="00000000">
      <w:pPr>
        <w:pStyle w:val="Default"/>
      </w:pPr>
      <w:r>
        <w:rPr>
          <w:rFonts w:eastAsia="Arial Unicode MS" w:cs="Arial Unicode MS"/>
        </w:rPr>
        <w:t>Minimal?</w:t>
      </w:r>
    </w:p>
  </w:comment>
  <w:comment w:id="345" w:author="Sahira van de Wouw" w:date="2023-11-30T19:41:00Z" w:initials="">
    <w:p w14:paraId="11120037" w14:textId="77777777" w:rsidR="00CD408A" w:rsidRDefault="00CD408A">
      <w:pPr>
        <w:pStyle w:val="Default"/>
      </w:pPr>
    </w:p>
    <w:p w14:paraId="11120038" w14:textId="77777777" w:rsidR="00CD408A" w:rsidRDefault="00000000">
      <w:pPr>
        <w:pStyle w:val="Default"/>
      </w:pPr>
      <w:r>
        <w:rPr>
          <w:rFonts w:eastAsia="Arial Unicode MS" w:cs="Arial Unicode MS"/>
        </w:rPr>
        <w:t xml:space="preserve">In the introduction of Study 1 we state ‘Our first hypothesis was, because participants’ samples to decision were so similar between Pilot baseline and Pilot full, that these methods differences would not substantially change participants’ number of samples to decision in Study 1. ‘ So this paragraph here is no longer relevant right? </w:t>
      </w:r>
    </w:p>
  </w:comment>
  <w:comment w:id="346" w:author="Sahira van de Wouw" w:date="2023-11-30T19:45:00Z" w:initials="">
    <w:p w14:paraId="11120039" w14:textId="77777777" w:rsidR="00CD408A" w:rsidRDefault="00CD408A">
      <w:pPr>
        <w:pStyle w:val="Default"/>
      </w:pPr>
    </w:p>
    <w:p w14:paraId="1112003A" w14:textId="77777777" w:rsidR="00CD408A" w:rsidRDefault="00000000">
      <w:pPr>
        <w:pStyle w:val="Default"/>
      </w:pPr>
      <w:r>
        <w:rPr>
          <w:rFonts w:eastAsia="Arial Unicode MS" w:cs="Arial Unicode MS"/>
        </w:rPr>
        <w:t xml:space="preserve">My suggestion is to remove the bit that is striked through as it doesn’t match with the current hypothesis anymore and to move this section to after where we first discuss the Tinder hypothesis (two paragraphs back)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120000" w15:done="0"/>
  <w15:commentEx w15:paraId="13BEECED" w15:paraIdParent="11120000" w15:done="0"/>
  <w15:commentEx w15:paraId="2D6C5D80" w15:done="0"/>
  <w15:commentEx w15:paraId="7C213A65" w15:done="0"/>
  <w15:commentEx w15:paraId="11120002" w15:done="0"/>
  <w15:commentEx w15:paraId="11120004" w15:done="0"/>
  <w15:commentEx w15:paraId="18004D75" w15:done="0"/>
  <w15:commentEx w15:paraId="68C692FA" w15:done="0"/>
  <w15:commentEx w15:paraId="11120006" w15:done="0"/>
  <w15:commentEx w15:paraId="6C52B051" w15:done="0"/>
  <w15:commentEx w15:paraId="2EE20A4D" w15:done="0"/>
  <w15:commentEx w15:paraId="440D8C44" w15:done="0"/>
  <w15:commentEx w15:paraId="11120008" w15:done="0"/>
  <w15:commentEx w15:paraId="1112000A" w15:done="0"/>
  <w15:commentEx w15:paraId="1112000C" w15:done="0"/>
  <w15:commentEx w15:paraId="1112000E" w15:paraIdParent="1112000C" w15:done="0"/>
  <w15:commentEx w15:paraId="11120012" w15:done="0"/>
  <w15:commentEx w15:paraId="11120010" w15:done="0"/>
  <w15:commentEx w15:paraId="11120014" w15:done="0"/>
  <w15:commentEx w15:paraId="11120016" w15:done="0"/>
  <w15:commentEx w15:paraId="11120018" w15:done="0"/>
  <w15:commentEx w15:paraId="1112001A" w15:done="0"/>
  <w15:commentEx w15:paraId="1112001C" w15:done="0"/>
  <w15:commentEx w15:paraId="1112001E" w15:done="0"/>
  <w15:commentEx w15:paraId="11120020" w15:done="0"/>
  <w15:commentEx w15:paraId="11120022" w15:done="0"/>
  <w15:commentEx w15:paraId="11120024" w15:done="0"/>
  <w15:commentEx w15:paraId="11120026" w15:done="0"/>
  <w15:commentEx w15:paraId="11120028" w15:done="0"/>
  <w15:commentEx w15:paraId="1112002A" w15:done="0"/>
  <w15:commentEx w15:paraId="1112002C" w15:done="0"/>
  <w15:commentEx w15:paraId="1112002E" w15:done="0"/>
  <w15:commentEx w15:paraId="11120030" w15:done="0"/>
  <w15:commentEx w15:paraId="11120032" w15:done="0"/>
  <w15:commentEx w15:paraId="11120034" w15:done="0"/>
  <w15:commentEx w15:paraId="11120036" w15:done="0"/>
  <w15:commentEx w15:paraId="11120038" w15:done="0"/>
  <w15:commentEx w15:paraId="111200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6E328E" w16cex:dateUtc="2023-12-01T06:10:00Z"/>
  <w16cex:commentExtensible w16cex:durableId="2D3A4852" w16cex:dateUtc="2023-12-01T06:07:00Z"/>
  <w16cex:commentExtensible w16cex:durableId="6619F21C" w16cex:dateUtc="2023-12-01T06:06:00Z"/>
  <w16cex:commentExtensible w16cex:durableId="3A633DAC" w16cex:dateUtc="2023-12-01T06:15:00Z"/>
  <w16cex:commentExtensible w16cex:durableId="70BFE081" w16cex:dateUtc="2023-12-01T06:14:00Z"/>
  <w16cex:commentExtensible w16cex:durableId="124B5B76" w16cex:dateUtc="2023-12-01T06:22:00Z"/>
  <w16cex:commentExtensible w16cex:durableId="5196E1E0" w16cex:dateUtc="2023-12-01T06:20:00Z"/>
  <w16cex:commentExtensible w16cex:durableId="7D2AEA0E" w16cex:dateUtc="2023-12-01T06: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120000" w16cid:durableId="72FE3431"/>
  <w16cid:commentId w16cid:paraId="13BEECED" w16cid:durableId="356E328E"/>
  <w16cid:commentId w16cid:paraId="2D6C5D80" w16cid:durableId="2D3A4852"/>
  <w16cid:commentId w16cid:paraId="7C213A65" w16cid:durableId="6619F21C"/>
  <w16cid:commentId w16cid:paraId="11120002" w16cid:durableId="65DC0BE6"/>
  <w16cid:commentId w16cid:paraId="11120004" w16cid:durableId="22B514AA"/>
  <w16cid:commentId w16cid:paraId="18004D75" w16cid:durableId="3A633DAC"/>
  <w16cid:commentId w16cid:paraId="68C692FA" w16cid:durableId="70BFE081"/>
  <w16cid:commentId w16cid:paraId="11120006" w16cid:durableId="51510F0B"/>
  <w16cid:commentId w16cid:paraId="6C52B051" w16cid:durableId="124B5B76"/>
  <w16cid:commentId w16cid:paraId="2EE20A4D" w16cid:durableId="5196E1E0"/>
  <w16cid:commentId w16cid:paraId="440D8C44" w16cid:durableId="7D2AEA0E"/>
  <w16cid:commentId w16cid:paraId="11120008" w16cid:durableId="12324EDE"/>
  <w16cid:commentId w16cid:paraId="1112000A" w16cid:durableId="54F310BE"/>
  <w16cid:commentId w16cid:paraId="1112000C" w16cid:durableId="54EE93C1"/>
  <w16cid:commentId w16cid:paraId="1112000E" w16cid:durableId="20AEBDE4"/>
  <w16cid:commentId w16cid:paraId="11120012" w16cid:durableId="5EE6ECFD"/>
  <w16cid:commentId w16cid:paraId="11120010" w16cid:durableId="02C8AFC9"/>
  <w16cid:commentId w16cid:paraId="11120014" w16cid:durableId="6FE770E9"/>
  <w16cid:commentId w16cid:paraId="11120016" w16cid:durableId="6F447663"/>
  <w16cid:commentId w16cid:paraId="11120018" w16cid:durableId="094C16A0"/>
  <w16cid:commentId w16cid:paraId="1112001A" w16cid:durableId="4DC66746"/>
  <w16cid:commentId w16cid:paraId="1112001C" w16cid:durableId="3F709881"/>
  <w16cid:commentId w16cid:paraId="1112001E" w16cid:durableId="3F2E95F4"/>
  <w16cid:commentId w16cid:paraId="11120020" w16cid:durableId="4F685FCD"/>
  <w16cid:commentId w16cid:paraId="11120022" w16cid:durableId="725E8027"/>
  <w16cid:commentId w16cid:paraId="11120024" w16cid:durableId="3BF60A18"/>
  <w16cid:commentId w16cid:paraId="11120026" w16cid:durableId="7788C428"/>
  <w16cid:commentId w16cid:paraId="11120028" w16cid:durableId="217F15C7"/>
  <w16cid:commentId w16cid:paraId="1112002A" w16cid:durableId="52377B52"/>
  <w16cid:commentId w16cid:paraId="1112002C" w16cid:durableId="65C8770C"/>
  <w16cid:commentId w16cid:paraId="1112002E" w16cid:durableId="7BA40CF5"/>
  <w16cid:commentId w16cid:paraId="11120030" w16cid:durableId="362D32C3"/>
  <w16cid:commentId w16cid:paraId="11120032" w16cid:durableId="0F00BDD8"/>
  <w16cid:commentId w16cid:paraId="11120034" w16cid:durableId="2C05AD70"/>
  <w16cid:commentId w16cid:paraId="11120036" w16cid:durableId="3A9E1838"/>
  <w16cid:commentId w16cid:paraId="11120038" w16cid:durableId="50E46D44"/>
  <w16cid:commentId w16cid:paraId="1112003A" w16cid:durableId="758A65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9DBC8E" w14:textId="77777777" w:rsidR="00AA5E95" w:rsidRDefault="00AA5E95">
      <w:r>
        <w:separator/>
      </w:r>
    </w:p>
  </w:endnote>
  <w:endnote w:type="continuationSeparator" w:id="0">
    <w:p w14:paraId="40D162FC" w14:textId="77777777" w:rsidR="00AA5E95" w:rsidRDefault="00AA5E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328FC" w14:textId="77777777" w:rsidR="00CD408A" w:rsidRDefault="00CD408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D82028" w14:textId="77777777" w:rsidR="00AA5E95" w:rsidRDefault="00AA5E95">
      <w:r>
        <w:separator/>
      </w:r>
    </w:p>
  </w:footnote>
  <w:footnote w:type="continuationSeparator" w:id="0">
    <w:p w14:paraId="6E801B43" w14:textId="77777777" w:rsidR="00AA5E95" w:rsidRDefault="00AA5E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cKay, Ryan">
    <w15:presenceInfo w15:providerId="AD" w15:userId="S::ryan.mckay@rhul.ac.uk::cd361ccb-79b5-4e78-b482-00212ff8f2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18126C"/>
    <w:rsid w:val="001D2BD4"/>
    <w:rsid w:val="001E3D50"/>
    <w:rsid w:val="00475BD3"/>
    <w:rsid w:val="00535E33"/>
    <w:rsid w:val="005A535E"/>
    <w:rsid w:val="007A06DF"/>
    <w:rsid w:val="008F444A"/>
    <w:rsid w:val="00AA5E95"/>
    <w:rsid w:val="00CD408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70.tif"/><Relationship Id="rId21" Type="http://schemas.openxmlformats.org/officeDocument/2006/relationships/image" Target="media/image50.tif"/><Relationship Id="rId42" Type="http://schemas.openxmlformats.org/officeDocument/2006/relationships/hyperlink" Target="https://doi.org/10.1016/j.neuron.2018.08.018" TargetMode="External"/><Relationship Id="rId47" Type="http://schemas.openxmlformats.org/officeDocument/2006/relationships/hyperlink" Target="https://doi.org/10.1006/obhd.1997.2683" TargetMode="External"/><Relationship Id="rId63" Type="http://schemas.openxmlformats.org/officeDocument/2006/relationships/image" Target="media/image130.tif"/><Relationship Id="rId68" Type="http://schemas.openxmlformats.org/officeDocument/2006/relationships/image" Target="media/image16.tif"/><Relationship Id="rId84" Type="http://schemas.openxmlformats.org/officeDocument/2006/relationships/image" Target="media/image24.tif"/><Relationship Id="rId89" Type="http://schemas.openxmlformats.org/officeDocument/2006/relationships/image" Target="media/image260.tif"/><Relationship Id="rId16" Type="http://schemas.openxmlformats.org/officeDocument/2006/relationships/image" Target="media/image3.tif"/><Relationship Id="rId11" Type="http://schemas.microsoft.com/office/2018/08/relationships/commentsExtensible" Target="commentsExtensible.xml"/><Relationship Id="rId32" Type="http://schemas.openxmlformats.org/officeDocument/2006/relationships/hyperlink" Target="https://doi.org/10.1016/j.jtbi.2011.01.001" TargetMode="External"/><Relationship Id="rId37" Type="http://schemas.openxmlformats.org/officeDocument/2006/relationships/hyperlink" Target="https://doi.org/10.1016/j.cogpsych.2019.02.002" TargetMode="External"/><Relationship Id="rId53" Type="http://schemas.openxmlformats.org/officeDocument/2006/relationships/image" Target="media/image80.tif"/><Relationship Id="rId58" Type="http://schemas.openxmlformats.org/officeDocument/2006/relationships/image" Target="media/image11.tif"/><Relationship Id="rId74" Type="http://schemas.openxmlformats.org/officeDocument/2006/relationships/image" Target="media/image19.tif"/><Relationship Id="rId79" Type="http://schemas.openxmlformats.org/officeDocument/2006/relationships/image" Target="media/image210.tif"/><Relationship Id="rId5" Type="http://schemas.openxmlformats.org/officeDocument/2006/relationships/endnotes" Target="endnotes.xml"/><Relationship Id="rId90" Type="http://schemas.openxmlformats.org/officeDocument/2006/relationships/image" Target="media/image27.tif"/><Relationship Id="rId95" Type="http://schemas.microsoft.com/office/2011/relationships/people" Target="people.xml"/><Relationship Id="rId22" Type="http://schemas.openxmlformats.org/officeDocument/2006/relationships/image" Target="media/image6.tif"/><Relationship Id="rId27" Type="http://schemas.openxmlformats.org/officeDocument/2006/relationships/hyperlink" Target="https://doi.org/10.3758/s13428-019-01237-x" TargetMode="External"/><Relationship Id="rId43" Type="http://schemas.openxmlformats.org/officeDocument/2006/relationships/hyperlink" Target="https://doi.org/10.1207/s15516709cog0000_69" TargetMode="External"/><Relationship Id="rId48" Type="http://schemas.openxmlformats.org/officeDocument/2006/relationships/hyperlink" Target="https://doi.org/10.1002/1099-0771(200010/12)13:4%253C391::AID-BDM359%253E3.0.CO%3B2-I" TargetMode="External"/><Relationship Id="rId64" Type="http://schemas.openxmlformats.org/officeDocument/2006/relationships/image" Target="media/image14.tif"/><Relationship Id="rId69" Type="http://schemas.openxmlformats.org/officeDocument/2006/relationships/image" Target="media/image160.tif"/><Relationship Id="rId8" Type="http://schemas.openxmlformats.org/officeDocument/2006/relationships/comments" Target="comments.xml"/><Relationship Id="rId51" Type="http://schemas.openxmlformats.org/officeDocument/2006/relationships/hyperlink" Target="https://doi.org/10.1287/mksc.22.4.503.24909" TargetMode="External"/><Relationship Id="rId72" Type="http://schemas.openxmlformats.org/officeDocument/2006/relationships/image" Target="media/image18.tif"/><Relationship Id="rId80" Type="http://schemas.openxmlformats.org/officeDocument/2006/relationships/image" Target="media/image22.tif"/><Relationship Id="rId85" Type="http://schemas.openxmlformats.org/officeDocument/2006/relationships/image" Target="media/image240.tif"/><Relationship Id="rId93"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1.tif"/><Relationship Id="rId17" Type="http://schemas.openxmlformats.org/officeDocument/2006/relationships/image" Target="media/image30.tif"/><Relationship Id="rId25" Type="http://schemas.openxmlformats.org/officeDocument/2006/relationships/image" Target="media/image7.tif"/><Relationship Id="rId33" Type="http://schemas.openxmlformats.org/officeDocument/2006/relationships/hyperlink" Target="https://doi.org/10.1093/cercor/bht286" TargetMode="External"/><Relationship Id="rId38" Type="http://schemas.openxmlformats.org/officeDocument/2006/relationships/hyperlink" Target="https://doi.org/10.2307/2283044" TargetMode="External"/><Relationship Id="rId46" Type="http://schemas.openxmlformats.org/officeDocument/2006/relationships/hyperlink" Target="https://doi.org/10.1371/journal.pbio.3001566" TargetMode="External"/><Relationship Id="rId59" Type="http://schemas.openxmlformats.org/officeDocument/2006/relationships/image" Target="media/image111.tif"/><Relationship Id="rId67" Type="http://schemas.openxmlformats.org/officeDocument/2006/relationships/image" Target="media/image150.tif"/><Relationship Id="rId20" Type="http://schemas.openxmlformats.org/officeDocument/2006/relationships/image" Target="media/image5.tif"/><Relationship Id="rId41" Type="http://schemas.openxmlformats.org/officeDocument/2006/relationships/hyperlink" Target="https://doi.org/10.1037/dec0000081" TargetMode="External"/><Relationship Id="rId54" Type="http://schemas.openxmlformats.org/officeDocument/2006/relationships/image" Target="media/image9.tif"/><Relationship Id="rId62" Type="http://schemas.openxmlformats.org/officeDocument/2006/relationships/image" Target="media/image13.tif"/><Relationship Id="rId70" Type="http://schemas.openxmlformats.org/officeDocument/2006/relationships/image" Target="media/image17.tif"/><Relationship Id="rId75" Type="http://schemas.openxmlformats.org/officeDocument/2006/relationships/image" Target="media/image190.tif"/><Relationship Id="rId83" Type="http://schemas.openxmlformats.org/officeDocument/2006/relationships/image" Target="media/image230.tif"/><Relationship Id="rId88" Type="http://schemas.openxmlformats.org/officeDocument/2006/relationships/image" Target="media/image26.tif"/><Relationship Id="rId91" Type="http://schemas.openxmlformats.org/officeDocument/2006/relationships/image" Target="media/image270.tif"/><Relationship Id="rId9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mailto:sahiravandewouw@hotmail.com" TargetMode="External"/><Relationship Id="rId15" Type="http://schemas.openxmlformats.org/officeDocument/2006/relationships/image" Target="media/image28.tif"/><Relationship Id="rId23" Type="http://schemas.openxmlformats.org/officeDocument/2006/relationships/image" Target="media/image60.tif"/><Relationship Id="rId28" Type="http://schemas.openxmlformats.org/officeDocument/2006/relationships/hyperlink" Target="https://doi.org/10.1371/journal.pcbi.1004164" TargetMode="External"/><Relationship Id="rId36" Type="http://schemas.openxmlformats.org/officeDocument/2006/relationships/hyperlink" Target="https://doi.org/10.2307/1402748" TargetMode="External"/><Relationship Id="rId49" Type="http://schemas.openxmlformats.org/officeDocument/2006/relationships/hyperlink" Target="https://doi.org/10.1016/S0167-4870(99)00038-0" TargetMode="External"/><Relationship Id="rId57" Type="http://schemas.openxmlformats.org/officeDocument/2006/relationships/image" Target="media/image100.tif"/><Relationship Id="rId10" Type="http://schemas.microsoft.com/office/2016/09/relationships/commentsIds" Target="commentsIds.xml"/><Relationship Id="rId31" Type="http://schemas.openxmlformats.org/officeDocument/2006/relationships/hyperlink" Target="https://doi.org/10.1016/j.beproc.2012.02.010" TargetMode="External"/><Relationship Id="rId44" Type="http://schemas.openxmlformats.org/officeDocument/2006/relationships/hyperlink" Target="https://doi.org/10.1007/s42113-020-00085-9" TargetMode="External"/><Relationship Id="rId52" Type="http://schemas.openxmlformats.org/officeDocument/2006/relationships/image" Target="media/image8.tif"/><Relationship Id="rId60" Type="http://schemas.openxmlformats.org/officeDocument/2006/relationships/image" Target="media/image12.tif"/><Relationship Id="rId65" Type="http://schemas.openxmlformats.org/officeDocument/2006/relationships/image" Target="media/image140.tif"/><Relationship Id="rId73" Type="http://schemas.openxmlformats.org/officeDocument/2006/relationships/image" Target="media/image180.tif"/><Relationship Id="rId78" Type="http://schemas.openxmlformats.org/officeDocument/2006/relationships/image" Target="media/image21.tif"/><Relationship Id="rId81" Type="http://schemas.openxmlformats.org/officeDocument/2006/relationships/image" Target="media/image220.tif"/><Relationship Id="rId86" Type="http://schemas.openxmlformats.org/officeDocument/2006/relationships/image" Target="media/image25.tif"/><Relationship Id="rId94" Type="http://schemas.openxmlformats.org/officeDocument/2006/relationships/fontTable" Target="fontTable.xml"/><Relationship Id="rId4" Type="http://schemas.openxmlformats.org/officeDocument/2006/relationships/footnotes" Target="footnotes.xml"/><Relationship Id="rId9" Type="http://schemas.microsoft.com/office/2011/relationships/commentsExtended" Target="commentsExtended.xml"/><Relationship Id="rId13" Type="http://schemas.openxmlformats.org/officeDocument/2006/relationships/image" Target="media/image110.tif"/><Relationship Id="rId18" Type="http://schemas.openxmlformats.org/officeDocument/2006/relationships/image" Target="media/image4.tif"/><Relationship Id="rId39" Type="http://schemas.openxmlformats.org/officeDocument/2006/relationships/hyperlink" Target="https://doi.org/10.1287/mnsc.2018.3245" TargetMode="External"/><Relationship Id="rId34" Type="http://schemas.openxmlformats.org/officeDocument/2006/relationships/hyperlink" Target="https://joss.theoj.org/papers/10.21105/joss.05351" TargetMode="External"/><Relationship Id="rId50" Type="http://schemas.openxmlformats.org/officeDocument/2006/relationships/hyperlink" Target="https://doi.org/10.1017/S1930297500003557" TargetMode="External"/><Relationship Id="rId55" Type="http://schemas.openxmlformats.org/officeDocument/2006/relationships/image" Target="media/image90.tif"/><Relationship Id="rId76" Type="http://schemas.openxmlformats.org/officeDocument/2006/relationships/image" Target="media/image20.tif"/><Relationship Id="rId7" Type="http://schemas.openxmlformats.org/officeDocument/2006/relationships/hyperlink" Target="https://github.com/nicholasfurl/Model_fitting_hybrid_study" TargetMode="External"/><Relationship Id="rId71" Type="http://schemas.openxmlformats.org/officeDocument/2006/relationships/image" Target="media/image170.tif"/><Relationship Id="rId92" Type="http://schemas.openxmlformats.org/officeDocument/2006/relationships/header" Target="header1.xml"/><Relationship Id="rId2" Type="http://schemas.openxmlformats.org/officeDocument/2006/relationships/settings" Target="settings.xml"/><Relationship Id="rId29" Type="http://schemas.openxmlformats.org/officeDocument/2006/relationships/hyperlink" Target="https://doi.org/10.1073/pnas.2002312117" TargetMode="External"/><Relationship Id="rId24" Type="http://schemas.openxmlformats.org/officeDocument/2006/relationships/hyperlink" Target="https://osf.io/vcf7u" TargetMode="External"/><Relationship Id="rId40" Type="http://schemas.openxmlformats.org/officeDocument/2006/relationships/hyperlink" Target="https://doi.org/10.1287/mnsc.2018.3245" TargetMode="External"/><Relationship Id="rId45" Type="http://schemas.openxmlformats.org/officeDocument/2006/relationships/hyperlink" Target="https://www.prolific.co" TargetMode="External"/><Relationship Id="rId66" Type="http://schemas.openxmlformats.org/officeDocument/2006/relationships/image" Target="media/image15.tif"/><Relationship Id="rId87" Type="http://schemas.openxmlformats.org/officeDocument/2006/relationships/image" Target="media/image250.tif"/><Relationship Id="rId61" Type="http://schemas.openxmlformats.org/officeDocument/2006/relationships/image" Target="media/image120.tif"/><Relationship Id="rId82" Type="http://schemas.openxmlformats.org/officeDocument/2006/relationships/image" Target="media/image23.tif"/><Relationship Id="rId19" Type="http://schemas.openxmlformats.org/officeDocument/2006/relationships/image" Target="media/image40.tif"/><Relationship Id="rId14" Type="http://schemas.openxmlformats.org/officeDocument/2006/relationships/image" Target="media/image2.tif"/><Relationship Id="rId30" Type="http://schemas.openxmlformats.org/officeDocument/2006/relationships/hyperlink" Target="https://doi.org/10.1177/2167702621991805" TargetMode="External"/><Relationship Id="rId35" Type="http://schemas.openxmlformats.org/officeDocument/2006/relationships/hyperlink" Target="https://doi.org/10.1214/ss/1177012493" TargetMode="External"/><Relationship Id="rId56" Type="http://schemas.openxmlformats.org/officeDocument/2006/relationships/image" Target="media/image10.tif"/><Relationship Id="rId77" Type="http://schemas.openxmlformats.org/officeDocument/2006/relationships/image" Target="media/image200.ti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75</Pages>
  <Words>14335</Words>
  <Characters>81713</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2</cp:revision>
  <dcterms:created xsi:type="dcterms:W3CDTF">2023-12-14T12:05:00Z</dcterms:created>
  <dcterms:modified xsi:type="dcterms:W3CDTF">2023-12-14T12:05:00Z</dcterms:modified>
</cp:coreProperties>
</file>