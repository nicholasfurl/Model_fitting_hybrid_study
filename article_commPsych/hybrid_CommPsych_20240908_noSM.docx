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951E0" w14:textId="77777777" w:rsidR="00CD408A" w:rsidRPr="005E59BB" w:rsidRDefault="00CD408A">
      <w:pPr>
        <w:pStyle w:val="Body"/>
        <w:spacing w:after="120" w:line="480" w:lineRule="auto"/>
      </w:pPr>
    </w:p>
    <w:p w14:paraId="09B6D36D" w14:textId="5B63EBCC" w:rsidR="00CD408A" w:rsidRPr="005E59BB" w:rsidRDefault="0095576C">
      <w:pPr>
        <w:pStyle w:val="Body"/>
        <w:spacing w:after="120" w:line="480" w:lineRule="auto"/>
      </w:pPr>
      <w:r w:rsidRPr="005E59BB">
        <w:t>Biased e</w:t>
      </w:r>
      <w:r w:rsidR="00D92074" w:rsidRPr="005E59BB">
        <w:t xml:space="preserve">xpectations about future </w:t>
      </w:r>
      <w:r w:rsidR="0040545A" w:rsidRPr="005E59BB">
        <w:t>choice options</w:t>
      </w:r>
      <w:r w:rsidR="00D92074" w:rsidRPr="005E59BB">
        <w:t xml:space="preserve"> </w:t>
      </w:r>
      <w:r w:rsidRPr="005E59BB">
        <w:t xml:space="preserve">predict </w:t>
      </w:r>
      <w:r w:rsidR="00DA681F" w:rsidRPr="005E59BB">
        <w:t xml:space="preserve">sequential economic </w:t>
      </w:r>
      <w:r w:rsidRPr="005E59BB">
        <w:t xml:space="preserve">decisions </w:t>
      </w:r>
    </w:p>
    <w:p w14:paraId="45D9A6EF" w14:textId="77777777" w:rsidR="00CD408A" w:rsidRPr="005E59BB" w:rsidRDefault="00CD408A">
      <w:pPr>
        <w:pStyle w:val="Body"/>
        <w:spacing w:after="120" w:line="480" w:lineRule="auto"/>
      </w:pPr>
    </w:p>
    <w:p w14:paraId="49E5EA5A" w14:textId="77777777" w:rsidR="00CD408A" w:rsidRPr="005E59BB" w:rsidRDefault="00000000">
      <w:pPr>
        <w:pStyle w:val="Body"/>
        <w:spacing w:after="120" w:line="480" w:lineRule="auto"/>
      </w:pPr>
      <w:r w:rsidRPr="005E59BB">
        <w:t>Didrika S. van de Wouw, Ryan T. McKay, Nicholas Furl</w:t>
      </w:r>
    </w:p>
    <w:p w14:paraId="681E1031" w14:textId="2559EA0E" w:rsidR="00CD408A" w:rsidRPr="005E59BB" w:rsidRDefault="00000000">
      <w:pPr>
        <w:pStyle w:val="Body"/>
        <w:spacing w:after="120" w:line="480" w:lineRule="auto"/>
      </w:pPr>
      <w:r w:rsidRPr="005E59BB">
        <w:t>Royal Holloway, University of London</w:t>
      </w:r>
    </w:p>
    <w:p w14:paraId="4A9D2179" w14:textId="77777777" w:rsidR="00C0654C" w:rsidRPr="005E59BB" w:rsidRDefault="00C0654C">
      <w:pPr>
        <w:pStyle w:val="Body"/>
        <w:spacing w:after="120" w:line="480" w:lineRule="auto"/>
      </w:pPr>
    </w:p>
    <w:p w14:paraId="64600802" w14:textId="77777777" w:rsidR="00CD408A" w:rsidRPr="005E59BB" w:rsidRDefault="00000000">
      <w:pPr>
        <w:pStyle w:val="Body"/>
        <w:spacing w:after="120" w:line="480" w:lineRule="auto"/>
      </w:pPr>
      <w:r w:rsidRPr="005E59BB">
        <w:t xml:space="preserve">Corresponding author: </w:t>
      </w:r>
    </w:p>
    <w:p w14:paraId="53201742" w14:textId="34F53FEE" w:rsidR="00CD408A" w:rsidRPr="005E59BB" w:rsidRDefault="009877EA">
      <w:pPr>
        <w:pStyle w:val="Body"/>
        <w:spacing w:after="120" w:line="480" w:lineRule="auto"/>
      </w:pPr>
      <w:r w:rsidRPr="005E59BB">
        <w:t>Nicholas Furl</w:t>
      </w:r>
    </w:p>
    <w:p w14:paraId="11291359" w14:textId="77777777" w:rsidR="00CD408A" w:rsidRPr="005E59BB" w:rsidRDefault="00000000">
      <w:pPr>
        <w:pStyle w:val="Body"/>
        <w:spacing w:after="120" w:line="480" w:lineRule="auto"/>
      </w:pPr>
      <w:r w:rsidRPr="005E59BB">
        <w:t>Department of Psychology</w:t>
      </w:r>
    </w:p>
    <w:p w14:paraId="6FD80509" w14:textId="77777777" w:rsidR="00CD408A" w:rsidRPr="005E59BB" w:rsidRDefault="00000000">
      <w:pPr>
        <w:pStyle w:val="Body"/>
        <w:spacing w:after="120" w:line="480" w:lineRule="auto"/>
      </w:pPr>
      <w:r w:rsidRPr="005E59BB">
        <w:t>Royal Holloway, University of London</w:t>
      </w:r>
    </w:p>
    <w:p w14:paraId="5DD80FA9" w14:textId="77777777" w:rsidR="006912C3" w:rsidRPr="005E59BB" w:rsidRDefault="00000000">
      <w:pPr>
        <w:pStyle w:val="Body"/>
        <w:spacing w:after="120" w:line="480" w:lineRule="auto"/>
      </w:pPr>
      <w:r w:rsidRPr="005E59BB">
        <w:t>Egham, TW20 0EX, United Kingdom</w:t>
      </w:r>
    </w:p>
    <w:p w14:paraId="16DE20E2" w14:textId="6C0CC600" w:rsidR="00CD408A" w:rsidRPr="005E59BB" w:rsidRDefault="006912C3">
      <w:pPr>
        <w:pStyle w:val="Body"/>
        <w:spacing w:after="120" w:line="480" w:lineRule="auto"/>
      </w:pPr>
      <w:r w:rsidRPr="005E59BB">
        <w:rPr>
          <w:rStyle w:val="Hyperlink0"/>
        </w:rPr>
        <w:t>nicholas.furl@rhul.ac.uk</w:t>
      </w:r>
    </w:p>
    <w:p w14:paraId="32005769" w14:textId="77777777" w:rsidR="00C6791B" w:rsidRPr="005E59BB" w:rsidRDefault="00C6791B">
      <w:pPr>
        <w:pStyle w:val="Body"/>
        <w:spacing w:after="120" w:line="480" w:lineRule="auto"/>
      </w:pPr>
    </w:p>
    <w:p w14:paraId="38865653" w14:textId="04FB267E" w:rsidR="00CD408A" w:rsidRPr="005E59BB" w:rsidRDefault="00000000">
      <w:pPr>
        <w:pStyle w:val="Body"/>
        <w:spacing w:after="120" w:line="480" w:lineRule="auto"/>
      </w:pPr>
      <w:r w:rsidRPr="005E59BB">
        <w:t xml:space="preserve">Data and code availability: </w:t>
      </w:r>
      <w:hyperlink r:id="rId7" w:history="1">
        <w:r w:rsidRPr="005E59BB">
          <w:rPr>
            <w:rStyle w:val="Hyperlink0"/>
          </w:rPr>
          <w:t>https://github.com/nicholasfurl/Model_fitting_hybrid_study</w:t>
        </w:r>
      </w:hyperlink>
    </w:p>
    <w:p w14:paraId="1DCCB1A8" w14:textId="77777777" w:rsidR="00C6791B" w:rsidRPr="005E59BB" w:rsidRDefault="00C6791B">
      <w:pPr>
        <w:pStyle w:val="Body"/>
        <w:spacing w:after="120" w:line="480" w:lineRule="auto"/>
      </w:pPr>
    </w:p>
    <w:p w14:paraId="14AA7962" w14:textId="41DEDCE2" w:rsidR="00CD408A" w:rsidRPr="005E59BB" w:rsidRDefault="00C0654C">
      <w:pPr>
        <w:pStyle w:val="Body"/>
        <w:spacing w:after="120" w:line="480" w:lineRule="auto"/>
      </w:pPr>
      <w:r w:rsidRPr="005E59BB">
        <w:t>Acknowledgements: R.M. acknowledges funding support from the NOMIS Foundation (“Collective Delusions: Social Identity and Scientific Misbeliefs”).</w:t>
      </w:r>
    </w:p>
    <w:p w14:paraId="14AEF6D4" w14:textId="77777777" w:rsidR="00C6791B" w:rsidRPr="005E59BB" w:rsidRDefault="00C6791B">
      <w:pPr>
        <w:pStyle w:val="Body"/>
        <w:spacing w:after="120" w:line="480" w:lineRule="auto"/>
      </w:pPr>
    </w:p>
    <w:p w14:paraId="660EE32D" w14:textId="7BB97448" w:rsidR="00C6791B" w:rsidRPr="005E59BB" w:rsidRDefault="00C6791B">
      <w:pPr>
        <w:pStyle w:val="Body"/>
        <w:spacing w:after="120" w:line="480" w:lineRule="auto"/>
      </w:pPr>
      <w:r w:rsidRPr="005E59BB">
        <w:t xml:space="preserve">Author contributions: </w:t>
      </w:r>
      <w:proofErr w:type="spellStart"/>
      <w:proofErr w:type="gramStart"/>
      <w:r w:rsidRPr="005E59BB">
        <w:t>D.vdW</w:t>
      </w:r>
      <w:proofErr w:type="spellEnd"/>
      <w:proofErr w:type="gramEnd"/>
      <w:r w:rsidRPr="005E59BB">
        <w:t xml:space="preserve">., R.M and N.F. designed the studies. </w:t>
      </w:r>
      <w:proofErr w:type="spellStart"/>
      <w:r w:rsidRPr="005E59BB">
        <w:t>D.vdW</w:t>
      </w:r>
      <w:proofErr w:type="spellEnd"/>
      <w:r w:rsidRPr="005E59BB">
        <w:t xml:space="preserve">. and N.F. conducted data collection. </w:t>
      </w:r>
      <w:proofErr w:type="spellStart"/>
      <w:r w:rsidRPr="005E59BB">
        <w:t>D.vdW</w:t>
      </w:r>
      <w:proofErr w:type="spellEnd"/>
      <w:r w:rsidRPr="005E59BB">
        <w:t xml:space="preserve">. and N.F. contributed to data analysis. </w:t>
      </w:r>
      <w:proofErr w:type="spellStart"/>
      <w:r w:rsidRPr="005E59BB">
        <w:t>D.vdW</w:t>
      </w:r>
      <w:proofErr w:type="spellEnd"/>
      <w:r w:rsidRPr="005E59BB">
        <w:t>., R.M. and N.F. contributed to manuscript writing.</w:t>
      </w:r>
    </w:p>
    <w:p w14:paraId="6AFF6629" w14:textId="44E320E2" w:rsidR="00CD408A" w:rsidRPr="005E59BB" w:rsidRDefault="00000000">
      <w:pPr>
        <w:pStyle w:val="Body"/>
        <w:spacing w:after="120" w:line="480" w:lineRule="auto"/>
      </w:pPr>
      <w:r w:rsidRPr="005E59BB">
        <w:rPr>
          <w:rFonts w:ascii="Arial Unicode MS" w:hAnsi="Arial Unicode MS"/>
        </w:rPr>
        <w:br w:type="page"/>
      </w:r>
    </w:p>
    <w:p w14:paraId="62FF309F" w14:textId="77777777" w:rsidR="00CD408A" w:rsidRPr="005E59BB" w:rsidRDefault="00000000">
      <w:pPr>
        <w:pStyle w:val="Body"/>
        <w:spacing w:after="120" w:line="480" w:lineRule="auto"/>
      </w:pPr>
      <w:r w:rsidRPr="005E59BB">
        <w:lastRenderedPageBreak/>
        <w:t>Abstract</w:t>
      </w:r>
    </w:p>
    <w:p w14:paraId="72F93C2B" w14:textId="3C697D10" w:rsidR="00CD408A" w:rsidRPr="005E59BB" w:rsidRDefault="00000000" w:rsidP="00686CDA">
      <w:pPr>
        <w:pStyle w:val="Body"/>
        <w:spacing w:after="120" w:line="480" w:lineRule="auto"/>
      </w:pPr>
      <w:r w:rsidRPr="005E59BB">
        <w:t xml:space="preserve">Considerable research has shown that people make biased decisions in </w:t>
      </w:r>
      <w:r w:rsidRPr="005E59BB">
        <w:rPr>
          <w:rFonts w:cs="Times New Roman"/>
          <w:rtl/>
        </w:rPr>
        <w:t>“</w:t>
      </w:r>
      <w:r w:rsidRPr="005E59BB">
        <w:t>optimal stopping problems”,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rsidRPr="005E59BB">
        <w:t xml:space="preserve"> After </w:t>
      </w:r>
      <w:r w:rsidR="00114CC2" w:rsidRPr="005E59BB">
        <w:t xml:space="preserve">eliminating </w:t>
      </w:r>
      <w:proofErr w:type="gramStart"/>
      <w:r w:rsidR="00686CDA" w:rsidRPr="005E59BB">
        <w:t>a number of</w:t>
      </w:r>
      <w:proofErr w:type="gramEnd"/>
      <w:r w:rsidR="00686CDA" w:rsidRPr="005E59BB">
        <w:t xml:space="preserve"> manipulations </w:t>
      </w:r>
      <w:r w:rsidR="00114CC2" w:rsidRPr="005E59BB">
        <w:t>as potential instigators of bias</w:t>
      </w:r>
      <w:r w:rsidR="00686CDA" w:rsidRPr="005E59BB">
        <w:t xml:space="preserve">, we examined two </w:t>
      </w:r>
      <w:r w:rsidR="004F6E3B" w:rsidRPr="005E59BB">
        <w:t>manipulations</w:t>
      </w:r>
      <w:r w:rsidR="00686CDA" w:rsidRPr="005E59BB">
        <w:t xml:space="preserve"> where an optimality model recommends sampling more options before deciding – sequence length and payoff scheme. Here, participants were more reluctant than was optimal to increase their sampling rates, leading to undersampling bias. </w:t>
      </w:r>
      <w:r w:rsidR="00A617E5" w:rsidRPr="005E59BB">
        <w:t>Our</w:t>
      </w:r>
      <w:r w:rsidRPr="005E59BB">
        <w:t xml:space="preserve"> </w:t>
      </w:r>
      <w:r w:rsidR="00A617E5" w:rsidRPr="005E59BB">
        <w:t>comparison of several computational</w:t>
      </w:r>
      <w:r w:rsidRPr="005E59BB">
        <w:t xml:space="preserve"> models of bias </w:t>
      </w:r>
      <w:r w:rsidR="00A617E5" w:rsidRPr="005E59BB">
        <w:t>demonstrate</w:t>
      </w:r>
      <w:r w:rsidR="00061AC2" w:rsidRPr="005E59BB">
        <w:t>s</w:t>
      </w:r>
      <w:r w:rsidR="00A617E5" w:rsidRPr="005E59BB">
        <w:t xml:space="preserve"> that</w:t>
      </w:r>
      <w:r w:rsidRPr="005E59BB">
        <w:t xml:space="preserve"> </w:t>
      </w:r>
      <w:r w:rsidR="004F6E3B" w:rsidRPr="005E59BB">
        <w:t>participants maintain</w:t>
      </w:r>
      <w:r w:rsidR="002A2E34" w:rsidRPr="005E59BB">
        <w:t xml:space="preserve"> these</w:t>
      </w:r>
      <w:r w:rsidR="004F6E3B" w:rsidRPr="005E59BB">
        <w:t xml:space="preserve"> relatively low sampling rates because of </w:t>
      </w:r>
      <w:proofErr w:type="spellStart"/>
      <w:r w:rsidR="004F6E3B" w:rsidRPr="005E59BB">
        <w:t>suboptimally</w:t>
      </w:r>
      <w:proofErr w:type="spellEnd"/>
      <w:r w:rsidR="004F6E3B" w:rsidRPr="005E59BB">
        <w:t xml:space="preserve"> pessimistic expectations about</w:t>
      </w:r>
      <w:r w:rsidR="00A617E5" w:rsidRPr="005E59BB">
        <w:t xml:space="preserve"> the quality of future options (i.e., a mis-specified prior distribution)</w:t>
      </w:r>
      <w:r w:rsidRPr="005E59BB">
        <w:t xml:space="preserve">. </w:t>
      </w:r>
      <w:r w:rsidR="00686CDA" w:rsidRPr="005E59BB">
        <w:t>T</w:t>
      </w:r>
      <w:r w:rsidR="00B836E1" w:rsidRPr="005E59BB">
        <w:t>hese results</w:t>
      </w:r>
      <w:r w:rsidR="00686CDA" w:rsidRPr="005E59BB">
        <w:t xml:space="preserve"> </w:t>
      </w:r>
      <w:r w:rsidR="009102F2" w:rsidRPr="005E59BB">
        <w:t>evidence</w:t>
      </w:r>
      <w:r w:rsidR="00686CDA" w:rsidRPr="005E59BB">
        <w:t xml:space="preserve"> a new theory about how humans solve </w:t>
      </w:r>
      <w:r w:rsidRPr="005E59BB">
        <w:t>full information problems</w:t>
      </w:r>
      <w:r w:rsidR="000F02B4" w:rsidRPr="005E59BB">
        <w:t>.</w:t>
      </w:r>
      <w:r w:rsidRPr="005E59BB">
        <w:t xml:space="preserve"> </w:t>
      </w:r>
      <w:r w:rsidR="000F02B4" w:rsidRPr="005E59BB">
        <w:t xml:space="preserve">Understanding the causes of </w:t>
      </w:r>
      <w:r w:rsidR="00CE4C87" w:rsidRPr="005E59BB">
        <w:t>decision errors</w:t>
      </w:r>
      <w:r w:rsidR="000F02B4" w:rsidRPr="005E59BB">
        <w:t xml:space="preserve"> could </w:t>
      </w:r>
      <w:r w:rsidR="00F975D4" w:rsidRPr="005E59BB">
        <w:t>enhance</w:t>
      </w:r>
      <w:r w:rsidR="000F02B4" w:rsidRPr="005E59BB">
        <w:t xml:space="preserve"> how we conduct real world sequential searches for options, </w:t>
      </w:r>
      <w:r w:rsidR="00F975D4" w:rsidRPr="005E59BB">
        <w:t>for example</w:t>
      </w:r>
      <w:r w:rsidR="000F02B4" w:rsidRPr="005E59BB">
        <w:t xml:space="preserve"> </w:t>
      </w:r>
      <w:r w:rsidR="00CF7E13" w:rsidRPr="005E59BB">
        <w:t>how online shopping or dating applications present options</w:t>
      </w:r>
      <w:r w:rsidR="00F975D4" w:rsidRPr="005E59BB">
        <w:t xml:space="preserve"> to users</w:t>
      </w:r>
      <w:r w:rsidR="000F02B4" w:rsidRPr="005E59BB">
        <w:t xml:space="preserve">. </w:t>
      </w:r>
    </w:p>
    <w:p w14:paraId="61F8B6CE" w14:textId="77777777" w:rsidR="00CD408A" w:rsidRPr="005E59BB" w:rsidRDefault="00000000">
      <w:pPr>
        <w:pStyle w:val="Body"/>
      </w:pPr>
      <w:r w:rsidRPr="005E59BB">
        <w:rPr>
          <w:rFonts w:ascii="Arial Unicode MS" w:hAnsi="Arial Unicode MS"/>
        </w:rPr>
        <w:br w:type="page"/>
      </w:r>
    </w:p>
    <w:p w14:paraId="1D89FA0B" w14:textId="77777777" w:rsidR="00CD408A" w:rsidRPr="005E59BB" w:rsidRDefault="00000000">
      <w:pPr>
        <w:pStyle w:val="Body"/>
        <w:spacing w:after="120" w:line="480" w:lineRule="auto"/>
      </w:pPr>
      <w:r w:rsidRPr="005E59BB">
        <w:lastRenderedPageBreak/>
        <w:t>Introduction</w:t>
      </w:r>
    </w:p>
    <w:p w14:paraId="63111DB2" w14:textId="66A247D7" w:rsidR="00FC7C06" w:rsidRPr="005E59BB" w:rsidRDefault="00000000">
      <w:pPr>
        <w:pStyle w:val="Body"/>
        <w:spacing w:after="120" w:line="480" w:lineRule="auto"/>
        <w:ind w:firstLine="720"/>
      </w:pPr>
      <w:r w:rsidRPr="005E59BB">
        <w:t xml:space="preserve">Often in everyday life, decisions must be made regarding options presented in sequence. For such scenarios we can ask ourselves, when should </w:t>
      </w:r>
      <w:r w:rsidR="00D60D11" w:rsidRPr="005E59BB">
        <w:t xml:space="preserve">we </w:t>
      </w:r>
      <w:r w:rsidRPr="005E59BB">
        <w:t xml:space="preserve">stop evaluating new information and commit to a decision? This common real-life dilemma can be defined as an optimal stopping problem. For example, if one encounters a </w:t>
      </w:r>
      <w:r w:rsidR="009A49D0" w:rsidRPr="005E59BB">
        <w:t>limited time</w:t>
      </w:r>
      <w:r w:rsidRPr="005E59BB">
        <w:t xml:space="preserve"> offer whilst shopping, should one accept it when it is available or </w:t>
      </w:r>
      <w:r w:rsidR="00D60D11" w:rsidRPr="005E59BB">
        <w:t xml:space="preserve">pass on </w:t>
      </w:r>
      <w:r w:rsidRPr="005E59BB">
        <w:t xml:space="preserve">it and wait for a better one? </w:t>
      </w:r>
      <w:r w:rsidR="00E0478C" w:rsidRPr="005E59BB">
        <w:t>If a doctor needs a</w:t>
      </w:r>
      <w:r w:rsidR="00C85B81" w:rsidRPr="005E59BB">
        <w:t xml:space="preserve"> </w:t>
      </w:r>
      <w:r w:rsidR="00E0478C" w:rsidRPr="005E59BB">
        <w:t xml:space="preserve">healthy organ for transplant, </w:t>
      </w:r>
      <w:r w:rsidR="00D60D11" w:rsidRPr="005E59BB">
        <w:t xml:space="preserve">should </w:t>
      </w:r>
      <w:r w:rsidR="00E0478C" w:rsidRPr="005E59BB">
        <w:t xml:space="preserve">they use what is available </w:t>
      </w:r>
      <w:r w:rsidR="00F30617" w:rsidRPr="005E59BB">
        <w:t xml:space="preserve">now </w:t>
      </w:r>
      <w:r w:rsidR="00E0478C" w:rsidRPr="005E59BB">
        <w:t xml:space="preserve">or </w:t>
      </w:r>
      <w:r w:rsidR="00F30617" w:rsidRPr="005E59BB">
        <w:t xml:space="preserve">risk waiting </w:t>
      </w:r>
      <w:r w:rsidR="00E0478C" w:rsidRPr="005E59BB">
        <w:t xml:space="preserve">for a healthier one? If an animal welfare charity is visiting homes to find a suitable environment to rehome an animal, </w:t>
      </w:r>
      <w:r w:rsidR="00D60D11" w:rsidRPr="005E59BB">
        <w:t>should</w:t>
      </w:r>
      <w:r w:rsidR="00E0478C" w:rsidRPr="005E59BB">
        <w:t xml:space="preserve"> they accept the </w:t>
      </w:r>
      <w:r w:rsidR="0073146E" w:rsidRPr="005E59BB">
        <w:t>currently visited</w:t>
      </w:r>
      <w:r w:rsidR="00E0478C" w:rsidRPr="005E59BB">
        <w:t xml:space="preserve"> home or </w:t>
      </w:r>
      <w:r w:rsidR="00F30617" w:rsidRPr="005E59BB">
        <w:t xml:space="preserve">continue to visit homes in hope of </w:t>
      </w:r>
      <w:r w:rsidR="00E0478C" w:rsidRPr="005E59BB">
        <w:t>a better one</w:t>
      </w:r>
      <w:r w:rsidR="00F30617" w:rsidRPr="005E59BB">
        <w:t>?</w:t>
      </w:r>
      <w:r w:rsidR="00E0478C" w:rsidRPr="005E59BB">
        <w:t xml:space="preserve"> </w:t>
      </w:r>
      <w:r w:rsidRPr="005E59BB">
        <w:t>Th</w:t>
      </w:r>
      <w:r w:rsidR="00E0478C" w:rsidRPr="005E59BB">
        <w:t>is general</w:t>
      </w:r>
      <w:r w:rsidRPr="005E59BB">
        <w:t xml:space="preserve"> problem is often referred to as the "fiancé(e) problem", by analogy to decisions about whether to reject a current suitor in </w:t>
      </w:r>
      <w:r w:rsidR="00D60D11" w:rsidRPr="005E59BB">
        <w:t xml:space="preserve">the hope </w:t>
      </w:r>
      <w:r w:rsidRPr="005E59BB">
        <w:t xml:space="preserve">of meeting </w:t>
      </w:r>
      <w:r w:rsidR="00D60D11" w:rsidRPr="005E59BB">
        <w:t>better prospects</w:t>
      </w:r>
      <w:r w:rsidRPr="005E59BB">
        <w:t xml:space="preserve"> in the future. </w:t>
      </w:r>
      <w:r w:rsidR="001A61F5" w:rsidRPr="005E59BB">
        <w:t xml:space="preserve">We shall see below that solving many of these problems optimally is computationally challenging and that participants (when compared to the optimal solution) </w:t>
      </w:r>
      <w:r w:rsidR="00FE1F37" w:rsidRPr="005E59BB">
        <w:t xml:space="preserve">can under some circumstances </w:t>
      </w:r>
      <w:r w:rsidR="001A61F5" w:rsidRPr="005E59BB">
        <w:t>show systematic decision biases. Our aim here is to delineate the experimental contexts in which participants exhibit these biases and to fit theoretical models to participant</w:t>
      </w:r>
      <w:r w:rsidR="00EF7F79" w:rsidRPr="005E59BB">
        <w:t xml:space="preserve">s’ </w:t>
      </w:r>
      <w:r w:rsidR="001A61F5" w:rsidRPr="005E59BB">
        <w:t xml:space="preserve">choices to identify the computational mechanisms that give rise to these biases. </w:t>
      </w:r>
    </w:p>
    <w:p w14:paraId="51C267D6" w14:textId="74F1F218" w:rsidR="00410D7B" w:rsidRPr="005E59BB" w:rsidRDefault="00000000">
      <w:pPr>
        <w:pStyle w:val="Body"/>
        <w:spacing w:after="120" w:line="480" w:lineRule="auto"/>
        <w:ind w:firstLine="720"/>
      </w:pPr>
      <w:r w:rsidRPr="005E59BB">
        <w:t xml:space="preserve">There are many types of optimal stopping problems and their potential computational solutions have been discussed in the fields of mathematics (Ferguson, 1989), behavioural ecology (Castellano et al., 2012; Castellano &amp; </w:t>
      </w:r>
      <w:proofErr w:type="spellStart"/>
      <w:r w:rsidRPr="005E59BB">
        <w:t>Cermelli</w:t>
      </w:r>
      <w:proofErr w:type="spellEnd"/>
      <w:r w:rsidRPr="005E59BB">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rsidRPr="005E59BB">
        <w:t>s</w:t>
      </w:r>
      <w:r w:rsidRPr="005E59BB">
        <w:t xml:space="preserve"> researchers to use them as </w:t>
      </w:r>
      <w:r w:rsidRPr="005E59BB">
        <w:rPr>
          <w:rFonts w:cs="Times New Roman"/>
          <w:rtl/>
        </w:rPr>
        <w:t>“</w:t>
      </w:r>
      <w:r w:rsidRPr="005E59BB">
        <w:t xml:space="preserve">ideal observer models”, which can identify when people make suboptimal decisions, including </w:t>
      </w:r>
      <w:r w:rsidR="001E3D50" w:rsidRPr="005E59BB">
        <w:t xml:space="preserve">decisions that reveal </w:t>
      </w:r>
      <w:r w:rsidRPr="005E59BB">
        <w:t xml:space="preserve">systematic biases. </w:t>
      </w:r>
    </w:p>
    <w:p w14:paraId="4FD6AEC6" w14:textId="4BD28039" w:rsidR="00705D9D" w:rsidRPr="005E59BB" w:rsidRDefault="007852B7">
      <w:pPr>
        <w:pStyle w:val="Body"/>
        <w:spacing w:after="120" w:line="480" w:lineRule="auto"/>
        <w:ind w:firstLine="720"/>
      </w:pPr>
      <w:r w:rsidRPr="005E59BB">
        <w:lastRenderedPageBreak/>
        <w:t xml:space="preserve">We focus </w:t>
      </w:r>
      <w:r w:rsidR="00037994" w:rsidRPr="005E59BB">
        <w:t xml:space="preserve">in </w:t>
      </w:r>
      <w:r w:rsidR="003C2E4F" w:rsidRPr="005E59BB">
        <w:t>the present</w:t>
      </w:r>
      <w:r w:rsidR="00037994" w:rsidRPr="005E59BB">
        <w:t xml:space="preserve"> study on </w:t>
      </w:r>
      <w:r w:rsidR="00266D0A" w:rsidRPr="005E59BB">
        <w:t xml:space="preserve">a </w:t>
      </w:r>
      <w:r w:rsidR="00037994" w:rsidRPr="005E59BB">
        <w:t>bias that arise</w:t>
      </w:r>
      <w:r w:rsidR="00266D0A" w:rsidRPr="005E59BB">
        <w:t>s</w:t>
      </w:r>
      <w:r w:rsidR="00037994" w:rsidRPr="005E59BB">
        <w:t xml:space="preserve"> for</w:t>
      </w:r>
      <w:r w:rsidRPr="005E59BB">
        <w:t xml:space="preserve"> </w:t>
      </w:r>
      <w:r w:rsidR="00037994" w:rsidRPr="005E59BB">
        <w:rPr>
          <w:i/>
          <w:iCs/>
        </w:rPr>
        <w:t>“</w:t>
      </w:r>
      <w:r w:rsidRPr="005E59BB">
        <w:rPr>
          <w:i/>
          <w:iCs/>
        </w:rPr>
        <w:t>full information problems</w:t>
      </w:r>
      <w:r w:rsidR="00037994" w:rsidRPr="005E59BB">
        <w:rPr>
          <w:i/>
          <w:iCs/>
        </w:rPr>
        <w:t>”</w:t>
      </w:r>
      <w:r w:rsidRPr="005E59BB">
        <w:t xml:space="preserve">. This version of optimal stopping problem arguably most closely resembles real-world decision problems. </w:t>
      </w:r>
      <w:r w:rsidR="00E309EC" w:rsidRPr="005E59BB">
        <w:t>Imagine an agent is searching for a new flat</w:t>
      </w:r>
      <w:r w:rsidR="00CB3195" w:rsidRPr="005E59BB">
        <w:t xml:space="preserve"> in a competitive market</w:t>
      </w:r>
      <w:r w:rsidR="00E309EC" w:rsidRPr="005E59BB">
        <w:t xml:space="preserve">. </w:t>
      </w:r>
      <w:r w:rsidR="003C2E4F" w:rsidRPr="005E59BB">
        <w:t>The</w:t>
      </w:r>
      <w:r w:rsidR="00CB3195" w:rsidRPr="005E59BB">
        <w:t xml:space="preserve"> agent can sample a limited number of options in sequence (e.g., twelve flats can be viewed, one at a time) and </w:t>
      </w:r>
      <w:r w:rsidR="00016FB9" w:rsidRPr="005E59BB">
        <w:t xml:space="preserve">must </w:t>
      </w:r>
      <w:r w:rsidR="00CB3195" w:rsidRPr="005E59BB">
        <w:t>decide, for each option, whether to stop sampling and choose that option, under the condition that rejected options cannot be returned to later (e.g., refused flats are then offered to others and so become unavailable). F</w:t>
      </w:r>
      <w:r w:rsidR="00E309EC" w:rsidRPr="005E59BB">
        <w:t xml:space="preserve">lat hunters </w:t>
      </w:r>
      <w:r w:rsidR="003C2E4F" w:rsidRPr="005E59BB">
        <w:t xml:space="preserve">in full information problems </w:t>
      </w:r>
      <w:r w:rsidR="00E309EC" w:rsidRPr="005E59BB">
        <w:t>directly</w:t>
      </w:r>
      <w:r w:rsidRPr="005E59BB">
        <w:t xml:space="preserve"> know the value of each option </w:t>
      </w:r>
      <w:r w:rsidR="0093219B" w:rsidRPr="005E59BB">
        <w:t xml:space="preserve">(e.g., </w:t>
      </w:r>
      <w:r w:rsidRPr="005E59BB">
        <w:t xml:space="preserve">how nice the </w:t>
      </w:r>
      <w:r w:rsidR="00FF0BF0" w:rsidRPr="005E59BB">
        <w:t>currently viewed</w:t>
      </w:r>
      <w:r w:rsidRPr="005E59BB">
        <w:t xml:space="preserve"> flat is</w:t>
      </w:r>
      <w:r w:rsidR="00E309EC" w:rsidRPr="005E59BB">
        <w:t xml:space="preserve"> </w:t>
      </w:r>
      <w:r w:rsidR="0093219B" w:rsidRPr="005E59BB">
        <w:t>or</w:t>
      </w:r>
      <w:r w:rsidR="00E309EC" w:rsidRPr="005E59BB">
        <w:t xml:space="preserve"> how much it costs</w:t>
      </w:r>
      <w:r w:rsidR="0093219B" w:rsidRPr="005E59BB">
        <w:t>)</w:t>
      </w:r>
      <w:r w:rsidRPr="005E59BB">
        <w:t>. Full information problems can incorporate flexible payoff schemes</w:t>
      </w:r>
      <w:r w:rsidR="0093219B" w:rsidRPr="005E59BB">
        <w:t xml:space="preserve"> </w:t>
      </w:r>
      <w:r w:rsidR="00E309EC" w:rsidRPr="005E59BB">
        <w:t>(</w:t>
      </w:r>
      <w:r w:rsidR="00DE53CE" w:rsidRPr="005E59BB">
        <w:t xml:space="preserve">e.g., an agent might feel rewarded only if they achieve the best possible </w:t>
      </w:r>
      <w:r w:rsidR="00CB3195" w:rsidRPr="005E59BB">
        <w:t>flat</w:t>
      </w:r>
      <w:r w:rsidR="00DE53CE" w:rsidRPr="005E59BB">
        <w:t xml:space="preserve"> or their subjective reward might depend on </w:t>
      </w:r>
      <w:r w:rsidR="00CB3195" w:rsidRPr="005E59BB">
        <w:t>the relative quality of whatever flat is chosen</w:t>
      </w:r>
      <w:r w:rsidR="0093219B" w:rsidRPr="005E59BB">
        <w:t>)</w:t>
      </w:r>
      <w:r w:rsidRPr="005E59BB">
        <w:t xml:space="preserve">. </w:t>
      </w:r>
      <w:r w:rsidR="00DE53CE" w:rsidRPr="005E59BB">
        <w:t xml:space="preserve">Full information problems may involve </w:t>
      </w:r>
      <w:r w:rsidR="00C52EF2" w:rsidRPr="005E59BB">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5E59BB">
        <w:t xml:space="preserve">Finally, full information problems allow agents to harness their prior belief about the probability distribution that is generating their decision options (i.e., the generating distribution). </w:t>
      </w:r>
      <w:r w:rsidR="00DE53CE" w:rsidRPr="005E59BB">
        <w:t>When flat hunting</w:t>
      </w:r>
      <w:r w:rsidRPr="005E59BB">
        <w:t xml:space="preserve">, </w:t>
      </w:r>
      <w:r w:rsidR="00187740" w:rsidRPr="005E59BB">
        <w:t>consumers</w:t>
      </w:r>
      <w:r w:rsidR="00DE53CE" w:rsidRPr="005E59BB">
        <w:t xml:space="preserve"> </w:t>
      </w:r>
      <w:r w:rsidR="00C56F6C" w:rsidRPr="005E59BB">
        <w:t>can</w:t>
      </w:r>
      <w:r w:rsidR="00DE53CE" w:rsidRPr="005E59BB">
        <w:t xml:space="preserve"> use </w:t>
      </w:r>
      <w:r w:rsidR="00773993" w:rsidRPr="005E59BB">
        <w:t xml:space="preserve">these </w:t>
      </w:r>
      <w:r w:rsidR="00773993" w:rsidRPr="005E59BB">
        <w:rPr>
          <w:i/>
          <w:iCs/>
        </w:rPr>
        <w:t>prior expectations</w:t>
      </w:r>
      <w:r w:rsidR="00DE53CE" w:rsidRPr="005E59BB">
        <w:t xml:space="preserve"> about </w:t>
      </w:r>
      <w:r w:rsidRPr="005E59BB">
        <w:t xml:space="preserve">the housing market to prospectively compute the probability that an even nicer flat might be sampled if the current one is refused. </w:t>
      </w:r>
    </w:p>
    <w:p w14:paraId="55AFDA24" w14:textId="77777777" w:rsidR="004421F3" w:rsidRPr="005E59BB" w:rsidRDefault="00F57CF9">
      <w:pPr>
        <w:pStyle w:val="Body"/>
        <w:spacing w:after="120" w:line="480" w:lineRule="auto"/>
        <w:ind w:firstLine="720"/>
      </w:pPr>
      <w:r w:rsidRPr="005E59BB">
        <w:t xml:space="preserve">Here, we </w:t>
      </w:r>
      <w:r w:rsidR="00CD0CF4" w:rsidRPr="005E59BB">
        <w:t xml:space="preserve">will use </w:t>
      </w:r>
      <w:r w:rsidR="00DB6591" w:rsidRPr="005E59BB">
        <w:t xml:space="preserve">experimental methods and </w:t>
      </w:r>
      <w:r w:rsidR="00CD0CF4" w:rsidRPr="005E59BB">
        <w:t xml:space="preserve">computational modelling to test </w:t>
      </w:r>
      <w:r w:rsidR="00DB6591" w:rsidRPr="005E59BB">
        <w:t xml:space="preserve">a raft of </w:t>
      </w:r>
      <w:r w:rsidR="00CD0CF4" w:rsidRPr="005E59BB">
        <w:t xml:space="preserve">hypotheses </w:t>
      </w:r>
      <w:r w:rsidR="00BA02F6" w:rsidRPr="005E59BB">
        <w:t>related to an</w:t>
      </w:r>
      <w:r w:rsidRPr="005E59BB">
        <w:t xml:space="preserve"> “undersampling bias”</w:t>
      </w:r>
      <w:r w:rsidR="00BA02F6" w:rsidRPr="005E59BB">
        <w:t xml:space="preserve">. </w:t>
      </w:r>
      <w:r w:rsidR="00381075" w:rsidRPr="005E59BB">
        <w:t xml:space="preserve">When the sampling behaviour of ideal observers is compared to that of human participants, humans </w:t>
      </w:r>
      <w:r w:rsidR="00197F37" w:rsidRPr="005E59BB">
        <w:t xml:space="preserve">often </w:t>
      </w:r>
      <w:r w:rsidR="00381075" w:rsidRPr="005E59BB">
        <w:t xml:space="preserve">sample fewer options than is optimal (e.g., Baumann et al., 2020; Cardinale et al., 2021; Costa &amp; Averbeck, 2015; Goldstein et al., 2020; Guan &amp; Stokes, 2020). </w:t>
      </w:r>
      <w:r w:rsidR="003B2B19" w:rsidRPr="005E59BB">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2E643772" w:rsidR="00381075" w:rsidRPr="005E59BB" w:rsidRDefault="009C005C">
      <w:pPr>
        <w:pStyle w:val="Body"/>
        <w:spacing w:after="120" w:line="480" w:lineRule="auto"/>
        <w:ind w:firstLine="720"/>
      </w:pPr>
      <w:r w:rsidRPr="005E59BB">
        <w:lastRenderedPageBreak/>
        <w:t>However, undersampling bias is by no means universal. For example</w:t>
      </w:r>
      <w:r w:rsidR="00381075" w:rsidRPr="005E59BB">
        <w:t xml:space="preserve">, </w:t>
      </w:r>
      <w:r w:rsidRPr="005E59BB">
        <w:t xml:space="preserve">some </w:t>
      </w:r>
      <w:r w:rsidR="00F37628" w:rsidRPr="005E59BB">
        <w:t xml:space="preserve">new </w:t>
      </w:r>
      <w:r w:rsidR="00381075" w:rsidRPr="005E59BB">
        <w:t xml:space="preserve">studies have reported </w:t>
      </w:r>
      <w:r w:rsidR="00F37628" w:rsidRPr="005E59BB">
        <w:t xml:space="preserve">full information problems associated with </w:t>
      </w:r>
      <w:r w:rsidR="00381075" w:rsidRPr="005E59BB">
        <w:t xml:space="preserve">oversampling rather than undersampling (Furl et al., 2019; van de Wouw et al., 2022). These studies employed several different </w:t>
      </w:r>
      <w:r w:rsidR="008E5886" w:rsidRPr="005E59BB">
        <w:t xml:space="preserve">experimental and </w:t>
      </w:r>
      <w:r w:rsidR="00BF4B7B" w:rsidRPr="005E59BB">
        <w:t>modelling</w:t>
      </w:r>
      <w:r w:rsidR="008E5886" w:rsidRPr="005E59BB">
        <w:t xml:space="preserve"> </w:t>
      </w:r>
      <w:r w:rsidR="00381075" w:rsidRPr="005E59BB">
        <w:t xml:space="preserve">methods that </w:t>
      </w:r>
      <w:r w:rsidR="00294163" w:rsidRPr="005E59BB">
        <w:t>might have ameliorated the undersampling bias</w:t>
      </w:r>
      <w:r w:rsidR="008E5886" w:rsidRPr="005E59BB">
        <w:t xml:space="preserve">. </w:t>
      </w:r>
      <w:r w:rsidR="003B2B19" w:rsidRPr="005E59BB">
        <w:t>Herein</w:t>
      </w:r>
      <w:r w:rsidR="008E5886" w:rsidRPr="005E59BB">
        <w:t xml:space="preserve">, we </w:t>
      </w:r>
      <w:r w:rsidR="001B670D" w:rsidRPr="005E59BB">
        <w:t>systematically manipulate</w:t>
      </w:r>
      <w:r w:rsidR="003B2B19" w:rsidRPr="005E59BB">
        <w:t>d</w:t>
      </w:r>
      <w:r w:rsidR="001B670D" w:rsidRPr="005E59BB">
        <w:t xml:space="preserve"> each </w:t>
      </w:r>
      <w:r w:rsidR="00F07F01" w:rsidRPr="005E59BB">
        <w:t>of these methods</w:t>
      </w:r>
      <w:r w:rsidR="003B2B19" w:rsidRPr="005E59BB">
        <w:t xml:space="preserve">, </w:t>
      </w:r>
      <w:r w:rsidR="00C06000" w:rsidRPr="005E59BB">
        <w:t>demonstrat</w:t>
      </w:r>
      <w:r w:rsidR="003B2B19" w:rsidRPr="005E59BB">
        <w:t>ing</w:t>
      </w:r>
      <w:r w:rsidR="00C06000" w:rsidRPr="005E59BB">
        <w:t xml:space="preserve"> that </w:t>
      </w:r>
      <w:r w:rsidR="003B2B19" w:rsidRPr="005E59BB">
        <w:t>undersampling</w:t>
      </w:r>
      <w:r w:rsidR="00C06000" w:rsidRPr="005E59BB">
        <w:t xml:space="preserve"> bias is increased for longer sequence lengths and for payoff schemes that reward only top-ranking choices, while ruling out the other methods as potential sources of bias</w:t>
      </w:r>
      <w:r w:rsidR="00F37628" w:rsidRPr="005E59BB">
        <w:t xml:space="preserve">. </w:t>
      </w:r>
    </w:p>
    <w:p w14:paraId="54C9A9E3" w14:textId="059D44BC" w:rsidR="00CD408A" w:rsidRPr="005E59BB" w:rsidRDefault="0012405F" w:rsidP="00A16A9B">
      <w:pPr>
        <w:pStyle w:val="Body"/>
        <w:spacing w:after="120" w:line="480" w:lineRule="auto"/>
        <w:ind w:firstLine="720"/>
      </w:pPr>
      <w:r w:rsidRPr="005E59BB">
        <w:t xml:space="preserve">What </w:t>
      </w:r>
      <w:r w:rsidR="00AE2504" w:rsidRPr="005E59BB">
        <w:t>computational mechanisms a</w:t>
      </w:r>
      <w:r w:rsidRPr="005E59BB">
        <w:t>ccount for participant</w:t>
      </w:r>
      <w:r w:rsidR="00EF7F79" w:rsidRPr="005E59BB">
        <w:t xml:space="preserve">s’ </w:t>
      </w:r>
      <w:r w:rsidR="003B2B19" w:rsidRPr="005E59BB">
        <w:t>errors on this task</w:t>
      </w:r>
      <w:r w:rsidRPr="005E59BB">
        <w:t xml:space="preserve">? </w:t>
      </w:r>
      <w:r w:rsidR="00FD67D6" w:rsidRPr="005E59BB">
        <w:t xml:space="preserve">We created </w:t>
      </w:r>
      <w:r w:rsidR="00AE2504" w:rsidRPr="005E59BB">
        <w:t xml:space="preserve">theoretical computational </w:t>
      </w:r>
      <w:r w:rsidR="00FD67D6" w:rsidRPr="005E59BB">
        <w:t>models</w:t>
      </w:r>
      <w:r w:rsidR="00E850A6" w:rsidRPr="005E59BB">
        <w:t>, each</w:t>
      </w:r>
      <w:r w:rsidR="00FD67D6" w:rsidRPr="005E59BB">
        <w:t xml:space="preserve"> with </w:t>
      </w:r>
      <w:r w:rsidR="00E850A6" w:rsidRPr="005E59BB">
        <w:t>a</w:t>
      </w:r>
      <w:r w:rsidR="00FD67D6" w:rsidRPr="005E59BB">
        <w:t xml:space="preserve"> </w:t>
      </w:r>
      <w:r w:rsidR="00AE2504" w:rsidRPr="005E59BB">
        <w:t>free</w:t>
      </w:r>
      <w:r w:rsidR="00FD67D6" w:rsidRPr="005E59BB">
        <w:t xml:space="preserve"> </w:t>
      </w:r>
      <w:r w:rsidR="00A16A9B" w:rsidRPr="005E59BB">
        <w:t xml:space="preserve">“bias” </w:t>
      </w:r>
      <w:r w:rsidR="00FD67D6" w:rsidRPr="005E59BB">
        <w:t>parameter</w:t>
      </w:r>
      <w:r w:rsidR="00E850A6" w:rsidRPr="005E59BB">
        <w:t xml:space="preserve"> </w:t>
      </w:r>
      <w:r w:rsidR="00A16A9B" w:rsidRPr="005E59BB">
        <w:t>that skews otherwise optimal performance</w:t>
      </w:r>
      <w:r w:rsidR="00AE2504" w:rsidRPr="005E59BB">
        <w:t xml:space="preserve">. </w:t>
      </w:r>
      <w:r w:rsidR="00FD67D6" w:rsidRPr="005E59BB">
        <w:t>We show (replicated across multiple studies and conditions) that participant</w:t>
      </w:r>
      <w:r w:rsidR="00EF7F79" w:rsidRPr="005E59BB">
        <w:t xml:space="preserve">s’ </w:t>
      </w:r>
      <w:r w:rsidR="00FD67D6" w:rsidRPr="005E59BB">
        <w:t xml:space="preserve">sampling decisions on our economic task </w:t>
      </w:r>
      <w:r w:rsidR="00D74211" w:rsidRPr="005E59BB">
        <w:t>are</w:t>
      </w:r>
      <w:r w:rsidR="00FD67D6" w:rsidRPr="005E59BB">
        <w:t xml:space="preserve"> best </w:t>
      </w:r>
      <w:r w:rsidR="00AE2504" w:rsidRPr="005E59BB">
        <w:t>explained</w:t>
      </w:r>
      <w:r w:rsidR="00FD67D6" w:rsidRPr="005E59BB">
        <w:t xml:space="preserve"> by a </w:t>
      </w:r>
      <w:r w:rsidR="00AE2504" w:rsidRPr="005E59BB">
        <w:t xml:space="preserve">theoretical </w:t>
      </w:r>
      <w:r w:rsidR="00FD67D6" w:rsidRPr="005E59BB">
        <w:t xml:space="preserve">model </w:t>
      </w:r>
      <w:r w:rsidR="00A16A9B" w:rsidRPr="005E59BB">
        <w:t xml:space="preserve">that makes inaccurate expectations of the quality of upcoming options, based on a mis-specified belief about the prior option distribution. </w:t>
      </w:r>
    </w:p>
    <w:p w14:paraId="57875D4E" w14:textId="77777777" w:rsidR="00CD408A" w:rsidRPr="005E59BB" w:rsidRDefault="00CD408A">
      <w:pPr>
        <w:pStyle w:val="Body"/>
        <w:spacing w:after="120" w:line="480" w:lineRule="auto"/>
        <w:ind w:firstLine="720"/>
      </w:pPr>
    </w:p>
    <w:p w14:paraId="7F134C21" w14:textId="77777777" w:rsidR="00CD408A" w:rsidRPr="005E59BB" w:rsidRDefault="00000000">
      <w:pPr>
        <w:pStyle w:val="Body"/>
        <w:spacing w:after="288" w:line="480" w:lineRule="auto"/>
      </w:pPr>
      <w:r w:rsidRPr="005E59BB">
        <w:t>General Methods</w:t>
      </w:r>
    </w:p>
    <w:p w14:paraId="225C832E" w14:textId="77777777" w:rsidR="00CD408A" w:rsidRPr="005E59BB" w:rsidRDefault="00000000">
      <w:pPr>
        <w:pStyle w:val="Body"/>
        <w:spacing w:after="288" w:line="480" w:lineRule="auto"/>
      </w:pPr>
      <w:r w:rsidRPr="005E59BB">
        <w:t>Paradigm summary</w:t>
      </w:r>
    </w:p>
    <w:p w14:paraId="5221327C" w14:textId="7E08E2B1" w:rsidR="00CD408A" w:rsidRPr="005E59BB" w:rsidRDefault="00000000">
      <w:pPr>
        <w:pStyle w:val="Body"/>
        <w:spacing w:after="288" w:line="480" w:lineRule="auto"/>
        <w:ind w:firstLine="720"/>
        <w:rPr>
          <w:rFonts w:cs="Calibri"/>
        </w:rPr>
      </w:pPr>
      <w:r w:rsidRPr="005E59BB">
        <w:rPr>
          <w:rFonts w:cs="Calibri"/>
        </w:rPr>
        <w:t xml:space="preserve">First, we briefly describe the features of our paradigms that are relevant for understanding the operations of </w:t>
      </w:r>
      <w:r w:rsidR="00077C59" w:rsidRPr="005E59BB">
        <w:rPr>
          <w:rFonts w:cs="Calibri"/>
        </w:rPr>
        <w:t xml:space="preserve">our computational </w:t>
      </w:r>
      <w:r w:rsidRPr="005E59BB">
        <w:rPr>
          <w:rFonts w:cs="Calibri"/>
        </w:rPr>
        <w:t xml:space="preserve">models. More specific methods for individual studies will be described in separate sections later. </w:t>
      </w:r>
      <w:r w:rsidR="00B41D84" w:rsidRPr="005E59BB">
        <w:rPr>
          <w:rFonts w:cs="Calibri"/>
        </w:rPr>
        <w:t>All study protocols were approved by the Royal Holloway, University of London College Ethics board</w:t>
      </w:r>
      <w:r w:rsidR="00A16554" w:rsidRPr="005E59BB">
        <w:rPr>
          <w:rFonts w:cs="Calibri"/>
        </w:rPr>
        <w:t xml:space="preserve"> and informed consent was obtained from all human participants in compliance with these protocols</w:t>
      </w:r>
      <w:r w:rsidR="00B41D84" w:rsidRPr="005E59BB">
        <w:rPr>
          <w:rFonts w:cs="Calibri"/>
        </w:rPr>
        <w:t>.</w:t>
      </w:r>
    </w:p>
    <w:p w14:paraId="5E9A906B" w14:textId="2C263B88" w:rsidR="00CD408A" w:rsidRPr="005E59BB" w:rsidRDefault="00000000">
      <w:pPr>
        <w:pStyle w:val="Body"/>
        <w:spacing w:after="288" w:line="480" w:lineRule="auto"/>
        <w:ind w:firstLine="720"/>
      </w:pPr>
      <w:r w:rsidRPr="005E59BB">
        <w:t xml:space="preserve">We implemented full information optimal stopping problems in which participants </w:t>
      </w:r>
      <w:r w:rsidR="00EE4236" w:rsidRPr="005E59BB">
        <w:t>attempted to choose a competitive mobile phone contract</w:t>
      </w:r>
      <w:r w:rsidRPr="005E59BB">
        <w:t xml:space="preserve">. Prices used for all studies reported herein were for flagship models by the top brands (e.g., iPhone, Samsung, Huawei), on an up to 5GB </w:t>
      </w:r>
      <w:r w:rsidRPr="005E59BB">
        <w:lastRenderedPageBreak/>
        <w:t xml:space="preserve">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5E59BB">
        <w:rPr>
          <w:rFonts w:cs="Calibri"/>
        </w:rPr>
        <w:t xml:space="preserve">our studies would approximate the </w:t>
      </w:r>
      <w:r w:rsidRPr="005E59BB">
        <w:rPr>
          <w:rFonts w:cs="Calibri"/>
          <w:rtl/>
        </w:rPr>
        <w:t>“</w:t>
      </w:r>
      <w:r w:rsidRPr="005E59BB">
        <w:rPr>
          <w:rFonts w:cs="Calibri"/>
        </w:rPr>
        <w:t>true” generating distribution of smartphone price options in the participant</w:t>
      </w:r>
      <w:r w:rsidR="00EF7F79" w:rsidRPr="005E59BB">
        <w:rPr>
          <w:rFonts w:cs="Calibri"/>
        </w:rPr>
        <w:t xml:space="preserve">s’ </w:t>
      </w:r>
      <w:r w:rsidR="00B70EE4" w:rsidRPr="005E59BB">
        <w:rPr>
          <w:rFonts w:cs="Calibri"/>
        </w:rPr>
        <w:t>local</w:t>
      </w:r>
      <w:r w:rsidRPr="005E59BB">
        <w:t xml:space="preserve"> market and thereby also approximate any prior expectations participants derived from their experience with smartphone contract prices.</w:t>
      </w:r>
    </w:p>
    <w:p w14:paraId="6AA33CC0" w14:textId="3B359B42" w:rsidR="00CD408A" w:rsidRPr="005E59BB" w:rsidRDefault="00000000" w:rsidP="00D92074">
      <w:pPr>
        <w:pStyle w:val="Body"/>
        <w:spacing w:after="288" w:line="480" w:lineRule="auto"/>
        <w:ind w:firstLine="720"/>
      </w:pPr>
      <w:r w:rsidRPr="005E59BB">
        <w:t xml:space="preserve">In some conditions, the paradigm began with a </w:t>
      </w:r>
      <w:r w:rsidRPr="005E59BB">
        <w:rPr>
          <w:rFonts w:cs="Times New Roman"/>
          <w:rtl/>
        </w:rPr>
        <w:t>“</w:t>
      </w:r>
      <w:r w:rsidR="00A247F3" w:rsidRPr="005E59BB">
        <w:t>p</w:t>
      </w:r>
      <w:r w:rsidRPr="005E59BB">
        <w:t xml:space="preserve">hase 1” ratings task, in which participants </w:t>
      </w:r>
      <w:r w:rsidR="004F745D" w:rsidRPr="005E59BB">
        <w:t xml:space="preserve">gradually </w:t>
      </w:r>
      <w:r w:rsidRPr="005E59BB">
        <w:t xml:space="preserve">viewed the full distribution of prices that could appear as options later </w:t>
      </w:r>
      <w:r w:rsidR="004F745D" w:rsidRPr="005E59BB">
        <w:t>by</w:t>
      </w:r>
      <w:r w:rsidRPr="005E59BB">
        <w:t xml:space="preserve"> rat</w:t>
      </w:r>
      <w:r w:rsidR="004F745D" w:rsidRPr="005E59BB">
        <w:t>ing every</w:t>
      </w:r>
      <w:r w:rsidRPr="005E59BB">
        <w:t xml:space="preserve"> </w:t>
      </w:r>
      <w:r w:rsidR="004F745D" w:rsidRPr="005E59BB">
        <w:t xml:space="preserve">price </w:t>
      </w:r>
      <w:r w:rsidRPr="005E59BB">
        <w:t xml:space="preserve">for its </w:t>
      </w:r>
      <w:r w:rsidRPr="005E59BB">
        <w:rPr>
          <w:rFonts w:cs="Times New Roman"/>
          <w:rtl/>
        </w:rPr>
        <w:t>“</w:t>
      </w:r>
      <w:r w:rsidRPr="005E59BB">
        <w:t xml:space="preserve">attractiveness” or subjective value. As described below, some models operate over objective </w:t>
      </w:r>
      <w:r w:rsidR="006058E8" w:rsidRPr="005E59BB">
        <w:t xml:space="preserve">values </w:t>
      </w:r>
      <w:r w:rsidRPr="005E59BB">
        <w:t>/ raw prices (OV) and other models operate on the subjective value of the prices (SV), derived from the ratings measured during phase 1. In phase</w:t>
      </w:r>
      <w:r w:rsidR="00407C72" w:rsidRPr="005E59BB">
        <w:t xml:space="preserve"> </w:t>
      </w:r>
      <w:r w:rsidRPr="005E59BB">
        <w:t xml:space="preserve">1, participants also </w:t>
      </w:r>
      <w:r w:rsidR="00D87CC1" w:rsidRPr="005E59BB">
        <w:t>could</w:t>
      </w:r>
      <w:r w:rsidRPr="005E59BB">
        <w:t xml:space="preserve"> learn the </w:t>
      </w:r>
      <w:r w:rsidRPr="005E59BB">
        <w:rPr>
          <w:rFonts w:cs="Times New Roman"/>
          <w:rtl/>
        </w:rPr>
        <w:t>“</w:t>
      </w:r>
      <w:r w:rsidRPr="005E59BB">
        <w:t xml:space="preserve">generating” distribution of option values and thereby establish expectations about the probabilities with which certain option values might appear in any given sequence, later in the optimal stopping task. The distribution of these ratings could </w:t>
      </w:r>
      <w:r w:rsidR="00C3276D" w:rsidRPr="005E59BB">
        <w:t>then</w:t>
      </w:r>
      <w:r w:rsidRPr="005E59BB">
        <w:t xml:space="preserve"> be used to </w:t>
      </w:r>
      <w:r w:rsidR="00A97AFF" w:rsidRPr="005E59BB">
        <w:rPr>
          <w:rFonts w:cs="Calibri"/>
        </w:rPr>
        <w:t xml:space="preserve">set </w:t>
      </w:r>
      <w:r w:rsidRPr="005E59BB">
        <w:rPr>
          <w:rFonts w:cs="Calibri"/>
        </w:rPr>
        <w:t>the model</w:t>
      </w:r>
      <w:r w:rsidR="007A5483" w:rsidRPr="005E59BB">
        <w:rPr>
          <w:rFonts w:cs="Calibri"/>
        </w:rPr>
        <w:t>s’</w:t>
      </w:r>
      <w:r w:rsidRPr="005E59BB">
        <w:rPr>
          <w:rFonts w:cs="Calibri"/>
          <w:rtl/>
        </w:rPr>
        <w:t xml:space="preserve"> </w:t>
      </w:r>
      <w:r w:rsidRPr="005E59BB">
        <w:rPr>
          <w:rFonts w:cs="Calibri"/>
        </w:rPr>
        <w:t>prior on its generating</w:t>
      </w:r>
      <w:r w:rsidRPr="005E59BB">
        <w:t xml:space="preserve"> distribution of option values (See </w:t>
      </w:r>
      <w:r w:rsidRPr="005E59BB">
        <w:rPr>
          <w:i/>
          <w:iCs/>
        </w:rPr>
        <w:t>Ideal observer optimality model</w:t>
      </w:r>
      <w:r w:rsidRPr="005E59BB">
        <w:t xml:space="preserve"> section).</w:t>
      </w:r>
    </w:p>
    <w:p w14:paraId="290D291F" w14:textId="4945FD66" w:rsidR="00CD408A" w:rsidRPr="005E59BB" w:rsidRDefault="00000000">
      <w:pPr>
        <w:pStyle w:val="Body"/>
        <w:spacing w:after="288" w:line="480" w:lineRule="auto"/>
        <w:ind w:firstLine="720"/>
      </w:pPr>
      <w:r w:rsidRPr="005E59BB">
        <w:t>Next, in the optimal stopping task, participants engaged with several fixed</w:t>
      </w:r>
      <w:r w:rsidR="00D61534" w:rsidRPr="005E59BB">
        <w:t>-</w:t>
      </w:r>
      <w:r w:rsidRPr="005E59BB">
        <w:t xml:space="preserve">length sequences of option values, populated by prices sampled randomly, without replacement, from the </w:t>
      </w:r>
      <w:r w:rsidR="00CB60BB" w:rsidRPr="005E59BB">
        <w:t>p</w:t>
      </w:r>
      <w:r w:rsidRPr="005E59BB">
        <w:t xml:space="preserve">hase 1 generating distribution. In each sequence, participants sequentially encounter these prices and, for each, decide whether to reject that </w:t>
      </w:r>
      <w:r w:rsidR="00211A9B" w:rsidRPr="005E59BB">
        <w:t>price</w:t>
      </w:r>
      <w:r w:rsidRPr="005E59BB">
        <w:t xml:space="preserve"> (rendering it no longer accessible) and sample a new one, or to take / choose that </w:t>
      </w:r>
      <w:r w:rsidR="00211A9B" w:rsidRPr="005E59BB">
        <w:t>price</w:t>
      </w:r>
      <w:r w:rsidRPr="005E59BB">
        <w:t xml:space="preserve">, which </w:t>
      </w:r>
      <w:r w:rsidR="00407C72" w:rsidRPr="005E59BB">
        <w:t xml:space="preserve">terminates </w:t>
      </w:r>
      <w:r w:rsidRPr="005E59BB">
        <w:t xml:space="preserve">the search through the sequence and renders the upcoming new price samples no longer accessible. If the last price in a sequence is reached, that price </w:t>
      </w:r>
      <w:r w:rsidR="008D154A" w:rsidRPr="005E59BB">
        <w:t>becomes</w:t>
      </w:r>
      <w:r w:rsidRPr="005E59BB">
        <w:t xml:space="preserve"> their choice by default.</w:t>
      </w:r>
    </w:p>
    <w:p w14:paraId="32EA4502" w14:textId="76C3300B" w:rsidR="00285014" w:rsidRPr="005E59BB" w:rsidRDefault="00285014">
      <w:pPr>
        <w:pStyle w:val="Body"/>
        <w:spacing w:after="288" w:line="480" w:lineRule="auto"/>
        <w:ind w:firstLine="720"/>
      </w:pPr>
      <w:r w:rsidRPr="005E59BB">
        <w:lastRenderedPageBreak/>
        <w:t xml:space="preserve">Our main behavioural dependent variable was the number of samples before decision (the ranks of the chosen prices are also reported in Supplementary Materials). We computed frequentist and Bayesian </w:t>
      </w:r>
      <w:r w:rsidRPr="005E59BB">
        <w:rPr>
          <w:i/>
          <w:iCs/>
        </w:rPr>
        <w:t>t</w:t>
      </w:r>
      <w:r w:rsidRPr="005E59BB">
        <w:t xml:space="preserve">-tests using </w:t>
      </w:r>
      <w:proofErr w:type="spellStart"/>
      <w:r w:rsidRPr="005E59BB">
        <w:t>bf.ttest</w:t>
      </w:r>
      <w:proofErr w:type="spellEnd"/>
      <w:r w:rsidRPr="005E59BB">
        <w:t xml:space="preserve"> in the MATLAB </w:t>
      </w:r>
      <w:proofErr w:type="spellStart"/>
      <w:r w:rsidRPr="005E59BB">
        <w:t>bayesFactor</w:t>
      </w:r>
      <w:proofErr w:type="spellEnd"/>
      <w:r w:rsidRPr="005E59BB">
        <w:t xml:space="preserve"> toolbox </w:t>
      </w:r>
      <w:hyperlink r:id="rId8" w:history="1">
        <w:r w:rsidRPr="005E59BB">
          <w:rPr>
            <w:rStyle w:val="Hyperlink"/>
          </w:rPr>
          <w:t>https://github.com/klabhub/bayesFactor</w:t>
        </w:r>
      </w:hyperlink>
      <w:r w:rsidRPr="005E59BB">
        <w:t xml:space="preserve"> to compare these variables between participants and ideal ob</w:t>
      </w:r>
      <w:r w:rsidR="007E1015" w:rsidRPr="005E59BB">
        <w:t>server</w:t>
      </w:r>
      <w:ins w:id="0" w:author="Furl, Nicholas" w:date="2024-09-11T09:54:00Z" w16du:dateUtc="2024-09-11T08:54:00Z">
        <w:r w:rsidR="001E3930">
          <w:t xml:space="preserve">s </w:t>
        </w:r>
      </w:ins>
      <w:del w:id="1" w:author="Furl, Nicholas" w:date="2024-09-11T09:54:00Z" w16du:dateUtc="2024-09-11T08:54:00Z">
        <w:r w:rsidR="007E1015" w:rsidRPr="005E59BB" w:rsidDel="001E3930">
          <w:delText xml:space="preserve"> models </w:delText>
        </w:r>
      </w:del>
      <w:r w:rsidR="007E1015" w:rsidRPr="005E59BB">
        <w:t xml:space="preserve">and to compare participants’ sampling rates between study conditions. </w:t>
      </w:r>
    </w:p>
    <w:p w14:paraId="78EF6453" w14:textId="2E2B0AA9" w:rsidR="00CD408A" w:rsidRPr="005E59BB" w:rsidRDefault="00000000">
      <w:pPr>
        <w:pStyle w:val="Body"/>
        <w:spacing w:after="288" w:line="480" w:lineRule="auto"/>
        <w:rPr>
          <w:rFonts w:cs="Calibri"/>
        </w:rPr>
      </w:pPr>
      <w:r w:rsidRPr="005E59BB">
        <w:rPr>
          <w:rFonts w:cs="Calibri"/>
        </w:rPr>
        <w:t xml:space="preserve">Ideal observer optimality model </w:t>
      </w:r>
    </w:p>
    <w:p w14:paraId="12E8AABB" w14:textId="35DC2020" w:rsidR="00CD408A" w:rsidRPr="005E59BB" w:rsidRDefault="006058E8" w:rsidP="0074753B">
      <w:pPr>
        <w:pStyle w:val="Body"/>
        <w:spacing w:after="288" w:line="480" w:lineRule="auto"/>
        <w:ind w:firstLine="720"/>
        <w:rPr>
          <w:rFonts w:cs="Calibri"/>
        </w:rPr>
      </w:pPr>
      <w:r w:rsidRPr="005E59BB">
        <w:rPr>
          <w:rStyle w:val="cf01"/>
          <w:rFonts w:ascii="Calibri" w:hAnsi="Calibri" w:cs="Calibri"/>
          <w:sz w:val="22"/>
          <w:szCs w:val="22"/>
        </w:rPr>
        <w:t xml:space="preserve">To analyse the optimal stopping task, we compared the number of </w:t>
      </w:r>
      <w:proofErr w:type="gramStart"/>
      <w:r w:rsidRPr="005E59BB">
        <w:rPr>
          <w:rStyle w:val="cf01"/>
          <w:rFonts w:ascii="Calibri" w:hAnsi="Calibri" w:cs="Calibri"/>
          <w:sz w:val="22"/>
          <w:szCs w:val="22"/>
        </w:rPr>
        <w:t>options</w:t>
      </w:r>
      <w:proofErr w:type="gramEnd"/>
      <w:r w:rsidRPr="005E59BB">
        <w:rPr>
          <w:rStyle w:val="cf01"/>
          <w:rFonts w:ascii="Calibri" w:hAnsi="Calibri" w:cs="Calibri"/>
          <w:sz w:val="22"/>
          <w:szCs w:val="22"/>
        </w:rPr>
        <w:t xml:space="preserve"> our participants </w:t>
      </w:r>
      <w:r w:rsidR="00407C72" w:rsidRPr="005E59BB">
        <w:rPr>
          <w:rStyle w:val="cf01"/>
          <w:rFonts w:ascii="Calibri" w:hAnsi="Calibri" w:cs="Calibri"/>
          <w:sz w:val="22"/>
          <w:szCs w:val="22"/>
        </w:rPr>
        <w:t xml:space="preserve">sampled </w:t>
      </w:r>
      <w:r w:rsidRPr="005E59BB">
        <w:rPr>
          <w:rStyle w:val="cf01"/>
          <w:rFonts w:ascii="Calibri" w:hAnsi="Calibri" w:cs="Calibri"/>
          <w:sz w:val="22"/>
          <w:szCs w:val="22"/>
        </w:rPr>
        <w:t xml:space="preserve">before choosing an option to that of </w:t>
      </w:r>
      <w:del w:id="2" w:author="Furl, Nicholas" w:date="2024-09-11T09:54:00Z" w16du:dateUtc="2024-09-11T08:54:00Z">
        <w:r w:rsidRPr="005E59BB" w:rsidDel="001E3930">
          <w:rPr>
            <w:rStyle w:val="cf01"/>
            <w:rFonts w:ascii="Calibri" w:hAnsi="Calibri" w:cs="Calibri"/>
            <w:sz w:val="22"/>
            <w:szCs w:val="22"/>
          </w:rPr>
          <w:delText xml:space="preserve">an </w:delText>
        </w:r>
      </w:del>
      <w:ins w:id="3" w:author="Furl, Nicholas" w:date="2024-09-11T09:54:00Z" w16du:dateUtc="2024-09-11T08:54:00Z">
        <w:r w:rsidR="001E3930">
          <w:rPr>
            <w:rStyle w:val="cf01"/>
            <w:rFonts w:ascii="Calibri" w:hAnsi="Calibri" w:cs="Calibri"/>
            <w:sz w:val="22"/>
            <w:szCs w:val="22"/>
          </w:rPr>
          <w:t>the</w:t>
        </w:r>
        <w:r w:rsidR="001E3930" w:rsidRPr="005E59BB">
          <w:rPr>
            <w:rStyle w:val="cf01"/>
            <w:rFonts w:ascii="Calibri" w:hAnsi="Calibri" w:cs="Calibri"/>
            <w:sz w:val="22"/>
            <w:szCs w:val="22"/>
          </w:rPr>
          <w:t xml:space="preserve"> </w:t>
        </w:r>
        <w:r w:rsidR="001E3930">
          <w:rPr>
            <w:rStyle w:val="cf01"/>
            <w:rFonts w:ascii="Calibri" w:hAnsi="Calibri" w:cs="Calibri"/>
            <w:sz w:val="22"/>
            <w:szCs w:val="22"/>
          </w:rPr>
          <w:t>I</w:t>
        </w:r>
      </w:ins>
      <w:del w:id="4" w:author="Furl, Nicholas" w:date="2024-09-11T09:54:00Z" w16du:dateUtc="2024-09-11T08:54:00Z">
        <w:r w:rsidRPr="005E59BB" w:rsidDel="001E3930">
          <w:rPr>
            <w:rStyle w:val="cf01"/>
            <w:rFonts w:ascii="Calibri" w:hAnsi="Calibri" w:cs="Calibri"/>
            <w:sz w:val="22"/>
            <w:szCs w:val="22"/>
          </w:rPr>
          <w:delText>i</w:delText>
        </w:r>
      </w:del>
      <w:r w:rsidRPr="005E59BB">
        <w:rPr>
          <w:rStyle w:val="cf01"/>
          <w:rFonts w:ascii="Calibri" w:hAnsi="Calibri" w:cs="Calibri"/>
          <w:sz w:val="22"/>
          <w:szCs w:val="22"/>
        </w:rPr>
        <w:t xml:space="preserve">deal </w:t>
      </w:r>
      <w:ins w:id="5" w:author="Furl, Nicholas" w:date="2024-09-11T09:54:00Z" w16du:dateUtc="2024-09-11T08:54:00Z">
        <w:r w:rsidR="001E3930">
          <w:rPr>
            <w:rStyle w:val="cf01"/>
            <w:rFonts w:ascii="Calibri" w:hAnsi="Calibri" w:cs="Calibri"/>
            <w:sz w:val="22"/>
            <w:szCs w:val="22"/>
          </w:rPr>
          <w:t>O</w:t>
        </w:r>
      </w:ins>
      <w:del w:id="6" w:author="Furl, Nicholas" w:date="2024-09-11T09:54:00Z" w16du:dateUtc="2024-09-11T08:54:00Z">
        <w:r w:rsidRPr="005E59BB" w:rsidDel="001E3930">
          <w:rPr>
            <w:rStyle w:val="cf01"/>
            <w:rFonts w:ascii="Calibri" w:hAnsi="Calibri" w:cs="Calibri"/>
            <w:sz w:val="22"/>
            <w:szCs w:val="22"/>
          </w:rPr>
          <w:delText>o</w:delText>
        </w:r>
      </w:del>
      <w:r w:rsidRPr="005E59BB">
        <w:rPr>
          <w:rStyle w:val="cf01"/>
          <w:rFonts w:ascii="Calibri" w:hAnsi="Calibri" w:cs="Calibri"/>
          <w:sz w:val="22"/>
          <w:szCs w:val="22"/>
        </w:rPr>
        <w:t>bserver</w:t>
      </w:r>
      <w:del w:id="7" w:author="Furl, Nicholas" w:date="2024-09-11T09:54:00Z" w16du:dateUtc="2024-09-11T08:54:00Z">
        <w:r w:rsidRPr="005E59BB" w:rsidDel="001E3930">
          <w:rPr>
            <w:rStyle w:val="cf01"/>
            <w:rFonts w:ascii="Calibri" w:hAnsi="Calibri" w:cs="Calibri"/>
            <w:sz w:val="22"/>
            <w:szCs w:val="22"/>
          </w:rPr>
          <w:delText xml:space="preserve"> model</w:delText>
        </w:r>
      </w:del>
      <w:r w:rsidRPr="005E59BB">
        <w:rPr>
          <w:rStyle w:val="cf01"/>
          <w:rFonts w:ascii="Calibri" w:hAnsi="Calibri" w:cs="Calibri"/>
          <w:sz w:val="22"/>
          <w:szCs w:val="22"/>
        </w:rPr>
        <w:t xml:space="preserve">. The </w:t>
      </w:r>
      <w:ins w:id="8" w:author="Furl, Nicholas" w:date="2024-09-11T09:54:00Z" w16du:dateUtc="2024-09-11T08:54:00Z">
        <w:r w:rsidR="001E3930">
          <w:rPr>
            <w:rStyle w:val="cf01"/>
            <w:rFonts w:ascii="Calibri" w:hAnsi="Calibri" w:cs="Calibri"/>
            <w:sz w:val="22"/>
            <w:szCs w:val="22"/>
          </w:rPr>
          <w:t>I</w:t>
        </w:r>
      </w:ins>
      <w:del w:id="9" w:author="Furl, Nicholas" w:date="2024-09-11T09:54:00Z" w16du:dateUtc="2024-09-11T08:54:00Z">
        <w:r w:rsidRPr="005E59BB" w:rsidDel="001E3930">
          <w:rPr>
            <w:rStyle w:val="cf01"/>
            <w:rFonts w:ascii="Calibri" w:hAnsi="Calibri" w:cs="Calibri"/>
            <w:sz w:val="22"/>
            <w:szCs w:val="22"/>
          </w:rPr>
          <w:delText>i</w:delText>
        </w:r>
      </w:del>
      <w:r w:rsidRPr="005E59BB">
        <w:rPr>
          <w:rStyle w:val="cf01"/>
          <w:rFonts w:ascii="Calibri" w:hAnsi="Calibri" w:cs="Calibri"/>
          <w:sz w:val="22"/>
          <w:szCs w:val="22"/>
        </w:rPr>
        <w:t xml:space="preserve">deal </w:t>
      </w:r>
      <w:ins w:id="10" w:author="Furl, Nicholas" w:date="2024-09-11T09:54:00Z" w16du:dateUtc="2024-09-11T08:54:00Z">
        <w:r w:rsidR="001E3930">
          <w:rPr>
            <w:rStyle w:val="cf01"/>
            <w:rFonts w:ascii="Calibri" w:hAnsi="Calibri" w:cs="Calibri"/>
            <w:sz w:val="22"/>
            <w:szCs w:val="22"/>
          </w:rPr>
          <w:t>O</w:t>
        </w:r>
      </w:ins>
      <w:del w:id="11" w:author="Furl, Nicholas" w:date="2024-09-11T09:54:00Z" w16du:dateUtc="2024-09-11T08:54:00Z">
        <w:r w:rsidRPr="005E59BB" w:rsidDel="001E3930">
          <w:rPr>
            <w:rStyle w:val="cf01"/>
            <w:rFonts w:ascii="Calibri" w:hAnsi="Calibri" w:cs="Calibri"/>
            <w:sz w:val="22"/>
            <w:szCs w:val="22"/>
          </w:rPr>
          <w:delText>o</w:delText>
        </w:r>
      </w:del>
      <w:r w:rsidRPr="005E59BB">
        <w:rPr>
          <w:rStyle w:val="cf01"/>
          <w:rFonts w:ascii="Calibri" w:hAnsi="Calibri" w:cs="Calibri"/>
          <w:sz w:val="22"/>
          <w:szCs w:val="22"/>
        </w:rPr>
        <w:t xml:space="preserve">bserver </w:t>
      </w:r>
      <w:del w:id="12" w:author="Furl, Nicholas" w:date="2024-09-11T09:54:00Z" w16du:dateUtc="2024-09-11T08:54:00Z">
        <w:r w:rsidRPr="005E59BB" w:rsidDel="001E3930">
          <w:rPr>
            <w:rStyle w:val="cf01"/>
            <w:rFonts w:ascii="Calibri" w:hAnsi="Calibri" w:cs="Calibri"/>
            <w:sz w:val="22"/>
            <w:szCs w:val="22"/>
          </w:rPr>
          <w:delText xml:space="preserve">model </w:delText>
        </w:r>
      </w:del>
      <w:r w:rsidRPr="005E59BB">
        <w:rPr>
          <w:rStyle w:val="cf01"/>
          <w:rFonts w:ascii="Calibri" w:hAnsi="Calibri" w:cs="Calibri"/>
          <w:sz w:val="22"/>
          <w:szCs w:val="22"/>
        </w:rPr>
        <w:t xml:space="preserve">is a benchmark of optimality, for which performance is Bayes-optimal. </w:t>
      </w:r>
      <w:r w:rsidRPr="005E59B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sidRPr="005E59BB">
        <w:rPr>
          <w:rFonts w:cs="Calibri"/>
        </w:rPr>
        <w:t xml:space="preserve">optimality model for the </w:t>
      </w:r>
      <w:r w:rsidRPr="005E59BB">
        <w:rPr>
          <w:rFonts w:cs="Calibri"/>
        </w:rPr>
        <w:t xml:space="preserve">full information problem builds on the classic Gilbert and Mosteller model (Gilbert &amp; Mosteller, 1966). </w:t>
      </w:r>
      <w:r w:rsidR="009A27CC" w:rsidRPr="005E59BB">
        <w:rPr>
          <w:rFonts w:cs="Calibri"/>
        </w:rPr>
        <w:t>E</w:t>
      </w:r>
      <w:r w:rsidRPr="005E59BB">
        <w:rPr>
          <w:rFonts w:cs="Calibri"/>
        </w:rPr>
        <w:t>xpectations about option values are derived from the model</w:t>
      </w:r>
      <w:r w:rsidRPr="005E59BB">
        <w:rPr>
          <w:rFonts w:cs="Calibri"/>
          <w:rtl/>
        </w:rPr>
        <w:t>’</w:t>
      </w:r>
      <w:r w:rsidRPr="005E59BB">
        <w:rPr>
          <w:rFonts w:cs="Calibri"/>
        </w:rPr>
        <w:t>s belief about the distribution from which future options are assumed to be generated (i.e., the generating</w:t>
      </w:r>
      <w:r w:rsidRPr="005E59BB">
        <w:t xml:space="preserve"> distribution). More precisely, the utility </w:t>
      </w:r>
      <w:r w:rsidRPr="005E59BB">
        <w:rPr>
          <w:i/>
          <w:iCs/>
        </w:rPr>
        <w:t>u</w:t>
      </w:r>
      <w:r w:rsidRPr="005E59BB">
        <w:t xml:space="preserve"> for the </w:t>
      </w:r>
      <w:proofErr w:type="spellStart"/>
      <w:r w:rsidRPr="005E59BB">
        <w:t xml:space="preserve">state </w:t>
      </w:r>
      <w:r w:rsidRPr="005E59BB">
        <w:rPr>
          <w:i/>
          <w:iCs/>
        </w:rPr>
        <w:t>s</w:t>
      </w:r>
      <w:proofErr w:type="spellEnd"/>
      <w:r w:rsidRPr="005E59BB">
        <w:rPr>
          <w:i/>
          <w:iCs/>
        </w:rPr>
        <w:t xml:space="preserve"> </w:t>
      </w:r>
      <w:r w:rsidRPr="005E59BB">
        <w:t xml:space="preserve">at sample </w:t>
      </w:r>
      <w:r w:rsidRPr="005E59BB">
        <w:rPr>
          <w:i/>
          <w:iCs/>
        </w:rPr>
        <w:t>t</w:t>
      </w:r>
      <w:r w:rsidRPr="005E59BB">
        <w:t xml:space="preserve"> is the maximal action value </w:t>
      </w:r>
      <w:r w:rsidRPr="005E59BB">
        <w:rPr>
          <w:i/>
          <w:iCs/>
        </w:rPr>
        <w:t>Q</w:t>
      </w:r>
      <w:r w:rsidRPr="005E59BB">
        <w:t xml:space="preserve">, out of the available actions </w:t>
      </w:r>
      <w:r w:rsidRPr="005E59BB">
        <w:rPr>
          <w:i/>
          <w:iCs/>
        </w:rPr>
        <w:t xml:space="preserve">a </w:t>
      </w:r>
      <w:r w:rsidRPr="005E59BB">
        <w:t xml:space="preserve">in </w:t>
      </w:r>
      <w:r w:rsidRPr="005E59BB">
        <w:rPr>
          <w:i/>
          <w:iCs/>
        </w:rPr>
        <w:t>A</w:t>
      </w:r>
      <w:r w:rsidRPr="005E59BB">
        <w:t xml:space="preserve">, which in turn depend on the reward values </w:t>
      </w:r>
      <w:r w:rsidRPr="005E59BB">
        <w:rPr>
          <w:i/>
          <w:iCs/>
        </w:rPr>
        <w:t>r</w:t>
      </w:r>
      <w:r w:rsidRPr="005E59BB">
        <w:t xml:space="preserve"> and the probabilities of outcomes </w:t>
      </w:r>
      <w:r w:rsidRPr="005E59BB">
        <w:rPr>
          <w:i/>
          <w:iCs/>
        </w:rPr>
        <w:t>j</w:t>
      </w:r>
      <w:r w:rsidRPr="005E59BB">
        <w:t xml:space="preserve"> of subsequent states (i.e., the generating distribution), weighted by their utilities.</w:t>
      </w:r>
    </w:p>
    <w:p w14:paraId="7C645095" w14:textId="77777777" w:rsidR="00CD408A" w:rsidRPr="005E59BB"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21726477" w:rsidR="00CD408A" w:rsidRPr="005E59BB" w:rsidRDefault="00000000">
      <w:pPr>
        <w:pStyle w:val="Body"/>
        <w:spacing w:after="288" w:line="480" w:lineRule="auto"/>
        <w:rPr>
          <w:sz w:val="20"/>
        </w:rPr>
      </w:pPr>
      <w:r w:rsidRPr="005E59BB">
        <w:t xml:space="preserve">The terms appearing inside the curly brackets are taken collectively as the action value </w:t>
      </w:r>
      <w:r w:rsidRPr="005E59BB">
        <w:rPr>
          <w:i/>
          <w:iCs/>
        </w:rPr>
        <w:t>Q</w:t>
      </w:r>
      <w:r w:rsidRPr="005E59BB">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5E59BB">
        <w:t xml:space="preserve">is the reward that will be obtained in </w:t>
      </w:r>
      <w:proofErr w:type="spellStart"/>
      <w:r w:rsidRPr="005E59BB">
        <w:t xml:space="preserve">state </w:t>
      </w:r>
      <w:r w:rsidRPr="005E59BB">
        <w:rPr>
          <w:i/>
          <w:iCs/>
        </w:rPr>
        <w:t>s</w:t>
      </w:r>
      <w:proofErr w:type="spellEnd"/>
      <w:r w:rsidRPr="005E59BB">
        <w:t xml:space="preserve"> at sample </w:t>
      </w:r>
      <w:r w:rsidRPr="005E59BB">
        <w:rPr>
          <w:i/>
          <w:iCs/>
        </w:rPr>
        <w:t>t</w:t>
      </w:r>
      <w:r w:rsidRPr="005E59BB">
        <w:t xml:space="preserve"> if action </w:t>
      </w:r>
      <w:r w:rsidRPr="005E59BB">
        <w:rPr>
          <w:i/>
          <w:iCs/>
        </w:rPr>
        <w:t>a</w:t>
      </w:r>
      <w:r w:rsidRPr="005E59BB">
        <w:t xml:space="preserve"> is taken. The model described here reduc</w:t>
      </w:r>
      <w:r w:rsidR="005144A9" w:rsidRPr="005E59BB">
        <w:t>es</w:t>
      </w:r>
      <w:r w:rsidRPr="005E59BB">
        <w:t xml:space="preserve"> r by costs incurred by sampling again</w:t>
      </w:r>
      <w:r w:rsidR="00F206B1" w:rsidRPr="005E59BB">
        <w:t xml:space="preserve"> using a </w:t>
      </w:r>
      <w:r w:rsidRPr="005E59BB">
        <w:rPr>
          <w:rFonts w:cs="Times New Roman"/>
          <w:rtl/>
        </w:rPr>
        <w:t>“</w:t>
      </w:r>
      <w:r w:rsidRPr="005E59BB">
        <w:t xml:space="preserve">cost to sample” penalty term </w:t>
      </w:r>
      <w:r w:rsidRPr="005E59BB">
        <w:rPr>
          <w:i/>
          <w:iCs/>
        </w:rPr>
        <w:t>C</w:t>
      </w:r>
      <w:r w:rsidR="000F71DC" w:rsidRPr="005E59BB">
        <w:t xml:space="preserve">. </w:t>
      </w:r>
      <w:r w:rsidRPr="005E59BB">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5E59BB">
        <w:t xml:space="preserve"> below. As there was no extrinsic cost-to-sample in any of our experimental designs herein, </w:t>
      </w:r>
      <w:r w:rsidRPr="005E59BB">
        <w:rPr>
          <w:i/>
          <w:iCs/>
        </w:rPr>
        <w:t>C</w:t>
      </w:r>
      <w:r w:rsidRPr="005E59BB">
        <w:t xml:space="preserve"> was always fixed to zero for the ideal observer</w:t>
      </w:r>
      <w:del w:id="13" w:author="Furl, Nicholas" w:date="2024-09-11T09:55:00Z" w16du:dateUtc="2024-09-11T08:55:00Z">
        <w:r w:rsidRPr="005E59BB" w:rsidDel="001E3930">
          <w:delText xml:space="preserve"> model</w:delText>
        </w:r>
      </w:del>
      <w:r w:rsidRPr="005E59BB">
        <w:t xml:space="preserve">. The integral is taken </w:t>
      </w:r>
      <w:r w:rsidRPr="005E59BB">
        <w:lastRenderedPageBreak/>
        <w:t xml:space="preserve">over the possible states </w:t>
      </w:r>
      <w:proofErr w:type="gramStart"/>
      <w:r w:rsidRPr="005E59BB">
        <w:t>subsequent to</w:t>
      </w:r>
      <w:proofErr w:type="gramEnd"/>
      <w:r w:rsidRPr="005E59BB">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5E59BB">
        <w:t>, as derived from the generating distribution.</w:t>
      </w:r>
    </w:p>
    <w:p w14:paraId="3E560CF4" w14:textId="58D5B322" w:rsidR="00CD408A" w:rsidRPr="005E59BB" w:rsidRDefault="00000000">
      <w:pPr>
        <w:pStyle w:val="Body"/>
        <w:spacing w:after="288" w:line="480" w:lineRule="auto"/>
      </w:pPr>
      <w:r w:rsidRPr="005E59BB">
        <w:tab/>
      </w:r>
      <w:r w:rsidR="0048164C" w:rsidRPr="005E59BB">
        <w:t>T</w:t>
      </w:r>
      <w:r w:rsidRPr="005E59BB">
        <w:t xml:space="preserve">he utilities for sampling again </w:t>
      </w:r>
      <w:r w:rsidR="0048164C" w:rsidRPr="005E59BB">
        <w:t xml:space="preserve">are computed </w:t>
      </w:r>
      <w:r w:rsidRPr="005E59BB">
        <w:t>based on backwards induction</w:t>
      </w:r>
      <w:ins w:id="14" w:author="Furl, Nicholas" w:date="2024-09-10T16:00:00Z" w16du:dateUtc="2024-09-10T15:00:00Z">
        <w:r w:rsidR="002740E6" w:rsidRPr="001050D3">
          <w:t xml:space="preserve"> </w:t>
        </w:r>
        <w:r w:rsidR="002740E6" w:rsidRPr="005E59BB">
          <w:t>(See Supplementary materials for more explanation on this algorithm)</w:t>
        </w:r>
      </w:ins>
      <w:r w:rsidRPr="005E59BB">
        <w:t xml:space="preserve">. </w:t>
      </w:r>
      <w:r w:rsidR="0048164C" w:rsidRPr="005E59BB">
        <w:t>The</w:t>
      </w:r>
      <w:r w:rsidRPr="005E59BB">
        <w:t xml:space="preserve"> model first considers the utility for the final sample </w:t>
      </w:r>
      <w:r w:rsidRPr="005E59BB">
        <w:rPr>
          <w:i/>
          <w:iCs/>
        </w:rPr>
        <w:t>N</w:t>
      </w:r>
      <w:r w:rsidRPr="005E59BB">
        <w:t xml:space="preserve"> in the sequence, which is simply the reward value associated with the </w:t>
      </w:r>
      <w:r w:rsidRPr="005E59BB">
        <w:rPr>
          <w:i/>
          <w:iCs/>
        </w:rPr>
        <w:t>N</w:t>
      </w:r>
      <w:r w:rsidRPr="005E59BB">
        <w:t>th state (because taking the option is the only available action for the final sample in a sequence).</w:t>
      </w:r>
    </w:p>
    <w:p w14:paraId="063BBF97" w14:textId="2ED7E9FC" w:rsidR="00CD408A" w:rsidRPr="005E59BB"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5E59BB" w:rsidRDefault="00000000" w:rsidP="00D92074">
      <w:pPr>
        <w:pStyle w:val="Body"/>
        <w:spacing w:after="288" w:line="480" w:lineRule="auto"/>
      </w:pPr>
      <w:r w:rsidRPr="005E59BB">
        <w:tab/>
        <w:t xml:space="preserve">Next, the model works backwards through the sequence, iteratively using the </w:t>
      </w:r>
      <w:proofErr w:type="gramStart"/>
      <w:r w:rsidRPr="005E59BB">
        <w:t>aforementioned formula</w:t>
      </w:r>
      <w:proofErr w:type="gramEnd"/>
      <w:r w:rsidRPr="005E59BB">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5E59BB">
        <w:t xml:space="preserve"> when computing each respective action value </w:t>
      </w:r>
      <w:r w:rsidRPr="005E59BB">
        <w:rPr>
          <w:i/>
          <w:iCs/>
        </w:rPr>
        <w:t>Q</w:t>
      </w:r>
      <w:r w:rsidRPr="005E59BB">
        <w:t xml:space="preserve"> for taking the option and declining the option for each </w:t>
      </w:r>
      <w:r w:rsidRPr="005E59BB">
        <w:rPr>
          <w:i/>
          <w:iCs/>
        </w:rPr>
        <w:t>t</w:t>
      </w:r>
      <w:r w:rsidRPr="005E59BB">
        <w:t xml:space="preserve">. Whenever the reward value of taking the current option is considered, </w:t>
      </w:r>
      <w:r w:rsidR="00A85B55" w:rsidRPr="005E59BB">
        <w:t xml:space="preserve">the reward </w:t>
      </w:r>
      <w:r w:rsidRPr="005E59BB">
        <w:t xml:space="preserve">function </w:t>
      </w:r>
      <w:r w:rsidRPr="005E59BB">
        <w:rPr>
          <w:i/>
          <w:iCs/>
        </w:rPr>
        <w:t>R</w:t>
      </w:r>
      <w:r w:rsidRPr="005E59BB">
        <w:t xml:space="preserve"> assigns reward values to options based on their ranks. </w:t>
      </w:r>
      <w:r w:rsidRPr="005E59BB">
        <w:rPr>
          <w:i/>
          <w:iCs/>
        </w:rPr>
        <w:t>h</w:t>
      </w:r>
      <w:r w:rsidRPr="005E59BB">
        <w:t xml:space="preserve"> represents the relative rank of the current option. </w:t>
      </w:r>
    </w:p>
    <w:p w14:paraId="00514928" w14:textId="77777777"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5E59BB" w:rsidRDefault="00000000">
      <w:pPr>
        <w:pStyle w:val="Body"/>
        <w:spacing w:after="288" w:line="480" w:lineRule="auto"/>
      </w:pPr>
      <w:r w:rsidRPr="005E59BB">
        <w:t xml:space="preserve">In contrast, the reward value of sampling again is simply the cost to sample </w:t>
      </w:r>
      <w:r w:rsidRPr="005E59BB">
        <w:rPr>
          <w:i/>
          <w:iCs/>
        </w:rPr>
        <w:t>C</w:t>
      </w:r>
      <w:r w:rsidRPr="005E59BB">
        <w:t>.</w:t>
      </w:r>
    </w:p>
    <w:p w14:paraId="29E111F8" w14:textId="26E7FCC0"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2A97127E" w:rsidR="00CD408A" w:rsidRPr="005E59BB" w:rsidRDefault="00000000">
      <w:pPr>
        <w:pStyle w:val="Body"/>
        <w:spacing w:after="288" w:line="480" w:lineRule="auto"/>
      </w:pPr>
      <w:r w:rsidRPr="005E59BB">
        <w:t>Th</w:t>
      </w:r>
      <w:r w:rsidR="00987444" w:rsidRPr="005E59BB">
        <w:t xml:space="preserve">is customisable </w:t>
      </w:r>
      <w:r w:rsidR="00987444" w:rsidRPr="005E59BB">
        <w:rPr>
          <w:i/>
          <w:iCs/>
        </w:rPr>
        <w:t>R</w:t>
      </w:r>
      <w:r w:rsidR="00987444" w:rsidRPr="005E59BB">
        <w:t xml:space="preserve"> function</w:t>
      </w:r>
      <w:r w:rsidRPr="005E59BB">
        <w:t xml:space="preserve"> allowed us to examine how the ideal observer </w:t>
      </w:r>
      <w:del w:id="15" w:author="Furl, Nicholas" w:date="2024-09-11T09:55:00Z" w16du:dateUtc="2024-09-11T08:55:00Z">
        <w:r w:rsidRPr="005E59BB" w:rsidDel="001E3930">
          <w:delText xml:space="preserve">model </w:delText>
        </w:r>
      </w:del>
      <w:r w:rsidRPr="005E59BB">
        <w:t xml:space="preserve">changes its sampling strategy under </w:t>
      </w:r>
      <w:r w:rsidR="00987444" w:rsidRPr="005E59BB">
        <w:t xml:space="preserve">the </w:t>
      </w:r>
      <w:r w:rsidRPr="005E59BB">
        <w:t xml:space="preserve">different </w:t>
      </w:r>
      <w:r w:rsidR="00987444" w:rsidRPr="005E59BB">
        <w:t xml:space="preserve">reward payoff </w:t>
      </w:r>
      <w:r w:rsidRPr="005E59BB">
        <w:t>schemes</w:t>
      </w:r>
      <w:r w:rsidR="00987444" w:rsidRPr="005E59BB">
        <w:t xml:space="preserve"> used in our studies</w:t>
      </w:r>
      <w:r w:rsidRPr="005E59BB">
        <w:t xml:space="preserve">. In Pilot full, the full condition of Study 1, Study </w:t>
      </w:r>
      <w:r w:rsidR="00152822" w:rsidRPr="005E59BB">
        <w:t>2</w:t>
      </w:r>
      <w:r w:rsidRPr="005E59BB">
        <w:t xml:space="preserve"> and both sequence length conditions of Study </w:t>
      </w:r>
      <w:r w:rsidR="00152822" w:rsidRPr="005E59BB">
        <w:t>3</w:t>
      </w:r>
      <w:r w:rsidR="00B700BF" w:rsidRPr="005E59BB">
        <w:t xml:space="preserve"> (These studies </w:t>
      </w:r>
      <w:r w:rsidR="00EA606B" w:rsidRPr="005E59BB">
        <w:t xml:space="preserve">and their associated experimental conditions </w:t>
      </w:r>
      <w:r w:rsidR="00B700BF" w:rsidRPr="005E59BB">
        <w:t>will all be described in depth in later sections)</w:t>
      </w:r>
      <w:r w:rsidRPr="005E59BB">
        <w:t xml:space="preserve">, participants were instructed to try to choose the best price possible. </w:t>
      </w:r>
      <w:r w:rsidR="00506BC2" w:rsidRPr="005E59BB">
        <w:t>In study conditions using these</w:t>
      </w:r>
      <w:r w:rsidRPr="005E59BB">
        <w:t xml:space="preserve"> instructions, </w:t>
      </w:r>
      <w:r w:rsidRPr="005E59BB">
        <w:lastRenderedPageBreak/>
        <w:t xml:space="preserve">we implemented a continuous payoff function (resembling that of the classic Gilbert &amp; Mosteller formulation), in which </w:t>
      </w:r>
      <w:r w:rsidR="00506BC2" w:rsidRPr="005E59BB">
        <w:t>the</w:t>
      </w:r>
      <w:r w:rsidRPr="005E59BB">
        <w:t xml:space="preserve"> relative rank </w:t>
      </w:r>
      <w:r w:rsidR="00506BC2" w:rsidRPr="005E59BB">
        <w:t xml:space="preserve">of each choice </w:t>
      </w:r>
      <w:r w:rsidRPr="005E59BB">
        <w:t xml:space="preserve">would be rewarded commensurate with the value of its associated option. In Pilot baseline and the baseline, squares, timing, and prior conditions of Study 1, we implemented the payoff scheme to match </w:t>
      </w:r>
      <w:r w:rsidRPr="005E59BB">
        <w:rPr>
          <w:rFonts w:cs="Calibri"/>
        </w:rPr>
        <w:t>participant</w:t>
      </w:r>
      <w:r w:rsidR="00EF7F79" w:rsidRPr="005E59BB">
        <w:rPr>
          <w:rFonts w:cs="Calibri"/>
        </w:rPr>
        <w:t xml:space="preserve">s’ </w:t>
      </w:r>
      <w:r w:rsidRPr="005E59BB">
        <w:rPr>
          <w:rFonts w:cs="Calibri"/>
        </w:rPr>
        <w:t>instructions that they</w:t>
      </w:r>
      <w:r w:rsidRPr="005E59BB">
        <w:t xml:space="preserve"> would be paid £0.12 for the best rank, £0.08 for the </w:t>
      </w:r>
      <w:r w:rsidR="005B13C0" w:rsidRPr="005E59BB">
        <w:t>second-best</w:t>
      </w:r>
      <w:r w:rsidRPr="005E59BB">
        <w:t xml:space="preserve"> rank, £0.04 for the third best rank and £0 for any other ranks. Lastly, in the payoff condition of Study 1, we </w:t>
      </w:r>
      <w:r w:rsidR="00BE0F26" w:rsidRPr="005E59BB">
        <w:t xml:space="preserve">programmed the reward payoff function to </w:t>
      </w:r>
      <w:r w:rsidRPr="005E59BB">
        <w:t xml:space="preserve">match </w:t>
      </w:r>
      <w:r w:rsidR="00BE0F26" w:rsidRPr="005E59BB">
        <w:t>participant</w:t>
      </w:r>
      <w:r w:rsidR="00EF7F79" w:rsidRPr="005E59BB">
        <w:t xml:space="preserve">s’ </w:t>
      </w:r>
      <w:r w:rsidR="00BE0F26" w:rsidRPr="005E59BB">
        <w:t>reward of</w:t>
      </w:r>
      <w:r w:rsidRPr="005E59BB">
        <w:t xml:space="preserve"> 5 stars for the best rank, 3 stars for the </w:t>
      </w:r>
      <w:r w:rsidR="00207F47" w:rsidRPr="005E59BB">
        <w:t>second-best</w:t>
      </w:r>
      <w:r w:rsidRPr="005E59BB">
        <w:t xml:space="preserve"> rank, one star for the third</w:t>
      </w:r>
      <w:r w:rsidR="00207F47" w:rsidRPr="005E59BB">
        <w:t>-</w:t>
      </w:r>
      <w:r w:rsidRPr="005E59BB">
        <w:t>best rank and zero stars for any other ranks.</w:t>
      </w:r>
    </w:p>
    <w:p w14:paraId="3CA467C0" w14:textId="22C3A8BC" w:rsidR="00CD408A" w:rsidRPr="005E59BB" w:rsidRDefault="00000000">
      <w:pPr>
        <w:pStyle w:val="Body"/>
        <w:spacing w:after="288" w:line="480" w:lineRule="auto"/>
        <w:ind w:firstLine="720"/>
      </w:pPr>
      <w:r w:rsidRPr="005E59BB">
        <w:t>Another feature added to our implementation of the ideal observer, compared to the Gilbert &amp; Mosteller base model, is the ability to update the model</w:t>
      </w:r>
      <w:r w:rsidRPr="005E59BB">
        <w:rPr>
          <w:rtl/>
        </w:rPr>
        <w:t>’</w:t>
      </w:r>
      <w:r w:rsidRPr="005E59BB">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5E59BB">
        <w:rPr>
          <w:i/>
          <w:iCs/>
        </w:rPr>
        <w:t>χ2</w:t>
      </w:r>
      <w:r w:rsidRPr="005E59BB">
        <w:t xml:space="preserve"> prior. Before experiencing any options, the prior distribution has four initial parameters: the prior mean </w:t>
      </w:r>
      <w:r w:rsidRPr="005E59BB">
        <w:rPr>
          <w:i/>
          <w:iCs/>
        </w:rPr>
        <w:t>μ</w:t>
      </w:r>
      <w:r w:rsidRPr="005E59BB">
        <w:rPr>
          <w:i/>
          <w:iCs/>
          <w:vertAlign w:val="subscript"/>
        </w:rPr>
        <w:t>0</w:t>
      </w:r>
      <w:r w:rsidRPr="005E59BB">
        <w:t xml:space="preserve">, the degrees of freedom of the prior mean </w:t>
      </w:r>
      <w:r w:rsidRPr="005E59BB">
        <w:rPr>
          <w:i/>
          <w:iCs/>
        </w:rPr>
        <w:t>κ</w:t>
      </w:r>
      <w:r w:rsidRPr="005E59BB">
        <w:t xml:space="preserve">, the prior variance </w:t>
      </w:r>
      <w:r w:rsidRPr="005E59BB">
        <w:rPr>
          <w:i/>
          <w:iCs/>
        </w:rPr>
        <w:t>σ</w:t>
      </w:r>
      <w:proofErr w:type="gramStart"/>
      <w:r w:rsidRPr="005E59BB">
        <w:rPr>
          <w:vertAlign w:val="superscript"/>
        </w:rPr>
        <w:t>2</w:t>
      </w:r>
      <w:r w:rsidRPr="005E59BB">
        <w:rPr>
          <w:vertAlign w:val="subscript"/>
        </w:rPr>
        <w:t>0</w:t>
      </w:r>
      <w:r w:rsidRPr="005E59BB">
        <w:t xml:space="preserve"> ,</w:t>
      </w:r>
      <w:proofErr w:type="gramEnd"/>
      <w:r w:rsidRPr="005E59BB">
        <w:t xml:space="preserve"> and the degrees of freedom of the prior variance </w:t>
      </w:r>
      <w:r w:rsidRPr="005E59BB">
        <w:rPr>
          <w:i/>
          <w:iCs/>
        </w:rPr>
        <w:t>ν</w:t>
      </w:r>
      <w:r w:rsidRPr="005E59BB">
        <w:t xml:space="preserve">. This initialised distribution plays the role of a prior generating distribution when the first option value is sampled. The </w:t>
      </w:r>
      <w:r w:rsidRPr="005E59BB">
        <w:rPr>
          <w:i/>
          <w:iCs/>
        </w:rPr>
        <w:t>μ</w:t>
      </w:r>
      <w:r w:rsidRPr="005E59BB">
        <w:rPr>
          <w:i/>
          <w:iCs/>
          <w:vertAlign w:val="subscript"/>
        </w:rPr>
        <w:t>0</w:t>
      </w:r>
      <w:r w:rsidRPr="005E59BB">
        <w:t xml:space="preserve"> and </w:t>
      </w:r>
      <w:r w:rsidRPr="005E59BB">
        <w:rPr>
          <w:i/>
          <w:iCs/>
        </w:rPr>
        <w:t>σ</w:t>
      </w:r>
      <w:r w:rsidRPr="005E59BB">
        <w:rPr>
          <w:vertAlign w:val="superscript"/>
        </w:rPr>
        <w:t>2</w:t>
      </w:r>
      <w:r w:rsidRPr="005E59BB">
        <w:rPr>
          <w:vertAlign w:val="subscript"/>
        </w:rPr>
        <w:t>0</w:t>
      </w:r>
      <w:r w:rsidRPr="005E59BB">
        <w:t xml:space="preserve"> parameters of the generating distribution are then updated by the model following presentation of each newly sampled option value as each sequence progresses. </w:t>
      </w:r>
    </w:p>
    <w:p w14:paraId="68221B3C" w14:textId="2237DD97" w:rsidR="00024910" w:rsidRPr="005E59BB" w:rsidRDefault="00000000" w:rsidP="005B7FC9">
      <w:pPr>
        <w:pStyle w:val="Body"/>
        <w:spacing w:after="288" w:line="480" w:lineRule="auto"/>
        <w:ind w:firstLine="720"/>
      </w:pPr>
      <w:r w:rsidRPr="005E59BB">
        <w:t xml:space="preserve">Here, we set the prior values of </w:t>
      </w:r>
      <w:r w:rsidRPr="005E59BB">
        <w:rPr>
          <w:i/>
          <w:iCs/>
        </w:rPr>
        <w:t>μ</w:t>
      </w:r>
      <w:r w:rsidRPr="005E59BB">
        <w:t xml:space="preserve"> and </w:t>
      </w:r>
      <w:r w:rsidRPr="005E59BB">
        <w:rPr>
          <w:i/>
          <w:iCs/>
        </w:rPr>
        <w:t>σ</w:t>
      </w:r>
      <w:r w:rsidRPr="005E59BB">
        <w:rPr>
          <w:vertAlign w:val="superscript"/>
        </w:rPr>
        <w:t>2</w:t>
      </w:r>
      <w:r w:rsidRPr="005E59BB">
        <w:t xml:space="preserve"> in two possible ways</w:t>
      </w:r>
      <w:r w:rsidR="00344A67" w:rsidRPr="005E59BB">
        <w:t xml:space="preserve">: </w:t>
      </w:r>
      <w:ins w:id="16" w:author="Furl, Nicholas" w:date="2024-09-11T09:03:00Z" w16du:dateUtc="2024-09-11T08:03:00Z">
        <w:r w:rsidR="00B216E1" w:rsidRPr="005E59BB">
          <w:t xml:space="preserve">objective value and subjective values versions of the </w:t>
        </w:r>
      </w:ins>
      <w:r w:rsidR="00344A67" w:rsidRPr="005E59BB">
        <w:t xml:space="preserve">Ideal observer </w:t>
      </w:r>
      <w:del w:id="17" w:author="Furl, Nicholas" w:date="2024-09-11T09:03:00Z" w16du:dateUtc="2024-09-11T08:03:00Z">
        <w:r w:rsidR="00344A67" w:rsidRPr="005E59BB" w:rsidDel="00B216E1">
          <w:delText xml:space="preserve">objective values </w:delText>
        </w:r>
        <w:r w:rsidRPr="005E59BB" w:rsidDel="00B216E1">
          <w:delText>(IO OV</w:delText>
        </w:r>
        <w:r w:rsidR="00344A67" w:rsidRPr="005E59BB" w:rsidDel="00B216E1">
          <w:delText xml:space="preserve">) </w:delText>
        </w:r>
        <w:r w:rsidR="006C75EA" w:rsidRPr="005E59BB" w:rsidDel="00B216E1">
          <w:delText>or</w:delText>
        </w:r>
        <w:r w:rsidR="00344A67" w:rsidRPr="005E59BB" w:rsidDel="00B216E1">
          <w:delText xml:space="preserve"> ideal observer subjective values (</w:delText>
        </w:r>
        <w:r w:rsidRPr="005E59BB" w:rsidDel="00B216E1">
          <w:delText>IO SV</w:delText>
        </w:r>
        <w:r w:rsidR="00344A67" w:rsidRPr="005E59BB" w:rsidDel="00B216E1">
          <w:delText>)</w:delText>
        </w:r>
      </w:del>
      <w:ins w:id="18" w:author="Furl, Nicholas" w:date="2024-09-11T09:03:00Z" w16du:dateUtc="2024-09-11T08:03:00Z">
        <w:r w:rsidR="00B216E1" w:rsidRPr="005E59BB">
          <w:t>model</w:t>
        </w:r>
      </w:ins>
      <w:r w:rsidRPr="005E59BB">
        <w:t xml:space="preserve">. In </w:t>
      </w:r>
      <w:r w:rsidR="006C75EA" w:rsidRPr="005E59BB">
        <w:t xml:space="preserve">some </w:t>
      </w:r>
      <w:r w:rsidRPr="005E59BB">
        <w:t>previous studies</w:t>
      </w:r>
      <w:r w:rsidR="006C75EA" w:rsidRPr="005E59BB">
        <w:t xml:space="preserve"> of price decisions</w:t>
      </w:r>
      <w:r w:rsidRPr="005E59BB">
        <w:t xml:space="preserve">, the mean and variance of the generating distribution has been fixed in advance by the mean and variance of the distribution </w:t>
      </w:r>
      <w:r w:rsidR="006C75EA" w:rsidRPr="005E59BB">
        <w:t xml:space="preserve">of objective prices </w:t>
      </w:r>
      <w:r w:rsidRPr="005E59BB">
        <w:t xml:space="preserve">(e.g., Baumann et al., 2020). We implemented </w:t>
      </w:r>
      <w:r w:rsidR="006C75EA" w:rsidRPr="005E59BB">
        <w:t>an</w:t>
      </w:r>
      <w:ins w:id="19" w:author="Furl, Nicholas" w:date="2024-09-11T09:03:00Z" w16du:dateUtc="2024-09-11T08:03:00Z">
        <w:r w:rsidR="00B216E1" w:rsidRPr="005E59BB">
          <w:t xml:space="preserve"> objective values version of the </w:t>
        </w:r>
      </w:ins>
      <w:ins w:id="20" w:author="Furl, Nicholas" w:date="2024-09-11T09:04:00Z" w16du:dateUtc="2024-09-11T08:04:00Z">
        <w:r w:rsidR="00B216E1" w:rsidRPr="005E59BB">
          <w:t xml:space="preserve">ideal observer </w:t>
        </w:r>
      </w:ins>
      <w:del w:id="21" w:author="Furl, Nicholas" w:date="2024-09-11T09:04:00Z" w16du:dateUtc="2024-09-11T08:04:00Z">
        <w:r w:rsidRPr="005E59BB" w:rsidDel="00B216E1">
          <w:delText xml:space="preserve"> IO OV procedure </w:delText>
        </w:r>
        <w:r w:rsidR="006C75EA" w:rsidRPr="005E59BB" w:rsidDel="00B216E1">
          <w:delText>like this one</w:delText>
        </w:r>
      </w:del>
      <w:ins w:id="22" w:author="Furl, Nicholas" w:date="2024-09-11T09:04:00Z" w16du:dateUtc="2024-09-11T08:04:00Z">
        <w:r w:rsidR="00B216E1" w:rsidRPr="005E59BB">
          <w:t>in this way</w:t>
        </w:r>
      </w:ins>
      <w:r w:rsidR="006C75EA" w:rsidRPr="005E59BB">
        <w:t xml:space="preserve"> </w:t>
      </w:r>
      <w:r w:rsidR="00A33D00" w:rsidRPr="005E59BB">
        <w:t>for</w:t>
      </w:r>
      <w:r w:rsidRPr="005E59BB">
        <w:t xml:space="preserve"> all the study conditions reported herein. This </w:t>
      </w:r>
      <w:del w:id="23" w:author="Furl, Nicholas" w:date="2024-09-11T09:04:00Z" w16du:dateUtc="2024-09-11T08:04:00Z">
        <w:r w:rsidR="006C75EA" w:rsidRPr="005E59BB" w:rsidDel="00B216E1">
          <w:delText xml:space="preserve">IO </w:delText>
        </w:r>
        <w:r w:rsidRPr="005E59BB" w:rsidDel="00B216E1">
          <w:delText xml:space="preserve">OV </w:delText>
        </w:r>
      </w:del>
      <w:ins w:id="24" w:author="Furl, Nicholas" w:date="2024-09-11T09:04:00Z" w16du:dateUtc="2024-09-11T08:04:00Z">
        <w:r w:rsidR="00B216E1" w:rsidRPr="005E59BB">
          <w:t xml:space="preserve">objective values </w:t>
        </w:r>
      </w:ins>
      <w:r w:rsidRPr="005E59BB">
        <w:t xml:space="preserve">procedure </w:t>
      </w:r>
      <w:ins w:id="25" w:author="Furl, Nicholas" w:date="2024-09-11T09:04:00Z" w16du:dateUtc="2024-09-11T08:04:00Z">
        <w:r w:rsidR="00B216E1" w:rsidRPr="005E59BB">
          <w:t xml:space="preserve">for the ideal observer </w:t>
        </w:r>
      </w:ins>
      <w:r w:rsidRPr="005E59BB">
        <w:t xml:space="preserve">assumes that the raw prices can be treated as a proxy for </w:t>
      </w:r>
      <w:r w:rsidRPr="005E59BB">
        <w:lastRenderedPageBreak/>
        <w:t>participant</w:t>
      </w:r>
      <w:r w:rsidR="00EF7F79" w:rsidRPr="005E59BB">
        <w:t xml:space="preserve">s’ </w:t>
      </w:r>
      <w:r w:rsidRPr="005E59BB">
        <w:t xml:space="preserve">subjective value of the prices, so an </w:t>
      </w:r>
      <w:del w:id="26" w:author="Furl, Nicholas" w:date="2024-09-11T09:04:00Z" w16du:dateUtc="2024-09-11T08:04:00Z">
        <w:r w:rsidRPr="005E59BB" w:rsidDel="00B216E1">
          <w:delText>IO</w:delText>
        </w:r>
      </w:del>
      <w:ins w:id="27" w:author="Furl, Nicholas" w:date="2024-09-11T09:04:00Z" w16du:dateUtc="2024-09-11T08:04:00Z">
        <w:r w:rsidR="00B216E1" w:rsidRPr="005E59BB">
          <w:t>Ideal Observer</w:t>
        </w:r>
      </w:ins>
      <w:r w:rsidRPr="005E59BB">
        <w:t xml:space="preserve"> </w:t>
      </w:r>
      <w:del w:id="28" w:author="Furl, Nicholas" w:date="2024-09-11T09:55:00Z" w16du:dateUtc="2024-09-11T08:55:00Z">
        <w:r w:rsidRPr="005E59BB" w:rsidDel="001E3930">
          <w:delText xml:space="preserve">model </w:delText>
        </w:r>
      </w:del>
      <w:r w:rsidRPr="005E59BB">
        <w:t xml:space="preserve">that optimises only the raw prices when making decisions would therefore be an appropriate basis for comparison with participants. However, we also had </w:t>
      </w:r>
      <w:r w:rsidR="00C54C26" w:rsidRPr="005E59BB">
        <w:t xml:space="preserve">direct </w:t>
      </w:r>
      <w:r w:rsidRPr="005E59BB">
        <w:t xml:space="preserve">access to subjective values of options in some conditions, due to the presence of the initial rating phase. </w:t>
      </w:r>
      <w:r w:rsidR="00542D73" w:rsidRPr="005E59BB">
        <w:t>In the conditions for which we had subjective values from the initial phase available (Pilot full, Study 1 full condition, Study 1 ratings condition, Study 2 and both sequence length conditions of Study 3)</w:t>
      </w:r>
      <w:r w:rsidR="00660A65" w:rsidRPr="005E59BB">
        <w:t xml:space="preserve">, we could also build an </w:t>
      </w:r>
      <w:del w:id="29" w:author="Furl, Nicholas" w:date="2024-09-11T09:04:00Z" w16du:dateUtc="2024-09-11T08:04:00Z">
        <w:r w:rsidR="0015493D" w:rsidRPr="005E59BB" w:rsidDel="00B216E1">
          <w:delText>IO SV</w:delText>
        </w:r>
      </w:del>
      <w:ins w:id="30" w:author="Furl, Nicholas" w:date="2024-09-11T09:04:00Z" w16du:dateUtc="2024-09-11T08:04:00Z">
        <w:r w:rsidR="00B216E1" w:rsidRPr="005E59BB">
          <w:t>subjective value</w:t>
        </w:r>
      </w:ins>
      <w:ins w:id="31" w:author="Furl, Nicholas" w:date="2024-09-11T09:05:00Z" w16du:dateUtc="2024-09-11T08:05:00Z">
        <w:r w:rsidR="00B216E1" w:rsidRPr="005E59BB">
          <w:t>s version of the Ideal Observer</w:t>
        </w:r>
      </w:ins>
      <w:del w:id="32" w:author="Furl, Nicholas" w:date="2024-09-11T09:55:00Z" w16du:dateUtc="2024-09-11T08:55:00Z">
        <w:r w:rsidR="00D22CAB" w:rsidRPr="005E59BB" w:rsidDel="001E3930">
          <w:delText xml:space="preserve"> model</w:delText>
        </w:r>
      </w:del>
      <w:r w:rsidR="00542D73" w:rsidRPr="005E59BB">
        <w:t>. Th</w:t>
      </w:r>
      <w:ins w:id="33" w:author="Furl, Nicholas" w:date="2024-09-11T09:05:00Z" w16du:dateUtc="2024-09-11T08:05:00Z">
        <w:r w:rsidR="00B216E1" w:rsidRPr="005E59BB">
          <w:t>is</w:t>
        </w:r>
      </w:ins>
      <w:del w:id="34" w:author="Furl, Nicholas" w:date="2024-09-11T09:05:00Z" w16du:dateUtc="2024-09-11T08:05:00Z">
        <w:r w:rsidR="00542D73" w:rsidRPr="005E59BB" w:rsidDel="00B216E1">
          <w:delText>e</w:delText>
        </w:r>
      </w:del>
      <w:r w:rsidR="00542D73" w:rsidRPr="005E59BB">
        <w:t xml:space="preserve"> second way of computing </w:t>
      </w:r>
      <w:del w:id="35" w:author="Furl, Nicholas" w:date="2024-09-11T09:55:00Z" w16du:dateUtc="2024-09-11T08:55:00Z">
        <w:r w:rsidR="00542D73" w:rsidRPr="005E59BB" w:rsidDel="001E3930">
          <w:delText xml:space="preserve">an </w:delText>
        </w:r>
      </w:del>
      <w:ins w:id="36" w:author="Furl, Nicholas" w:date="2024-09-11T09:55:00Z" w16du:dateUtc="2024-09-11T08:55:00Z">
        <w:r w:rsidR="001E3930">
          <w:t>the</w:t>
        </w:r>
        <w:r w:rsidR="001E3930" w:rsidRPr="005E59BB">
          <w:t xml:space="preserve"> </w:t>
        </w:r>
      </w:ins>
      <w:del w:id="37" w:author="Furl, Nicholas" w:date="2024-09-11T09:05:00Z" w16du:dateUtc="2024-09-11T08:05:00Z">
        <w:r w:rsidR="00542D73" w:rsidRPr="005E59BB" w:rsidDel="00B216E1">
          <w:delText xml:space="preserve">IO </w:delText>
        </w:r>
      </w:del>
      <w:ins w:id="38" w:author="Furl, Nicholas" w:date="2024-09-11T09:05:00Z" w16du:dateUtc="2024-09-11T08:05:00Z">
        <w:r w:rsidR="00B216E1" w:rsidRPr="005E59BB">
          <w:t>Ideal Observer</w:t>
        </w:r>
        <w:r w:rsidR="00B216E1" w:rsidRPr="005E59BB">
          <w:t xml:space="preserve"> </w:t>
        </w:r>
      </w:ins>
      <w:del w:id="39" w:author="Furl, Nicholas" w:date="2024-09-11T09:55:00Z" w16du:dateUtc="2024-09-11T08:55:00Z">
        <w:r w:rsidR="00542D73" w:rsidRPr="005E59BB" w:rsidDel="001E3930">
          <w:delText>model</w:delText>
        </w:r>
        <w:r w:rsidR="00D22CAB" w:rsidRPr="005E59BB" w:rsidDel="001E3930">
          <w:delText xml:space="preserve"> </w:delText>
        </w:r>
      </w:del>
      <w:r w:rsidR="00D22CAB" w:rsidRPr="005E59BB">
        <w:t>assume</w:t>
      </w:r>
      <w:r w:rsidR="0015493D" w:rsidRPr="005E59BB">
        <w:t>s</w:t>
      </w:r>
      <w:r w:rsidRPr="005E59BB">
        <w:t xml:space="preserve"> that </w:t>
      </w:r>
      <w:r w:rsidR="00613E12" w:rsidRPr="005E59BB">
        <w:t>participant</w:t>
      </w:r>
      <w:r w:rsidR="00EF7F79" w:rsidRPr="005E59BB">
        <w:t xml:space="preserve">s’ </w:t>
      </w:r>
      <w:r w:rsidR="00613E12" w:rsidRPr="005E59BB">
        <w:t>subjective valuation</w:t>
      </w:r>
      <w:r w:rsidRPr="005E59BB">
        <w:t xml:space="preserve"> of prices may not </w:t>
      </w:r>
      <w:r w:rsidR="00D22CAB" w:rsidRPr="005E59BB">
        <w:t xml:space="preserve">necessarily </w:t>
      </w:r>
      <w:r w:rsidRPr="005E59BB">
        <w:t xml:space="preserve">exactly equal the raw price values, especially in their scaling, which may be relevant to full information problems. </w:t>
      </w:r>
      <w:r w:rsidR="00542D73" w:rsidRPr="005E59BB">
        <w:t>W</w:t>
      </w:r>
      <w:r w:rsidRPr="005E59BB">
        <w:t>e used each participant</w:t>
      </w:r>
      <w:r w:rsidR="00EF7F79" w:rsidRPr="005E59BB">
        <w:t xml:space="preserve">s’ </w:t>
      </w:r>
      <w:r w:rsidRPr="005E59BB">
        <w:t xml:space="preserve">individualised ratings (subjective valuations) of the prices as option values input to </w:t>
      </w:r>
      <w:del w:id="40" w:author="Furl, Nicholas" w:date="2024-09-11T09:05:00Z" w16du:dateUtc="2024-09-11T08:05:00Z">
        <w:r w:rsidRPr="005E59BB" w:rsidDel="007C5D9C">
          <w:delText>IO SV</w:delText>
        </w:r>
      </w:del>
      <w:ins w:id="41" w:author="Furl, Nicholas" w:date="2024-09-11T09:05:00Z" w16du:dateUtc="2024-09-11T08:05:00Z">
        <w:r w:rsidR="007C5D9C" w:rsidRPr="005E59BB">
          <w:t>the subjective values version of the Ideal Observer</w:t>
        </w:r>
      </w:ins>
      <w:r w:rsidRPr="005E59BB">
        <w:t>, and we used the mean and variance of individual participant</w:t>
      </w:r>
      <w:r w:rsidR="00EF7F79" w:rsidRPr="005E59BB">
        <w:t xml:space="preserve">s’ </w:t>
      </w:r>
      <w:r w:rsidRPr="005E59BB">
        <w:t xml:space="preserve">ratings distributions when initialising the prior of the generating distribution of the </w:t>
      </w:r>
      <w:ins w:id="42" w:author="Furl, Nicholas" w:date="2024-09-11T09:55:00Z" w16du:dateUtc="2024-09-11T08:55:00Z">
        <w:r w:rsidR="001E3930">
          <w:t>I</w:t>
        </w:r>
      </w:ins>
      <w:del w:id="43" w:author="Furl, Nicholas" w:date="2024-09-11T09:55:00Z" w16du:dateUtc="2024-09-11T08:55:00Z">
        <w:r w:rsidRPr="005E59BB" w:rsidDel="001E3930">
          <w:delText>i</w:delText>
        </w:r>
      </w:del>
      <w:r w:rsidRPr="005E59BB">
        <w:t xml:space="preserve">deal </w:t>
      </w:r>
      <w:ins w:id="44" w:author="Furl, Nicholas" w:date="2024-09-11T09:56:00Z" w16du:dateUtc="2024-09-11T08:56:00Z">
        <w:r w:rsidR="001E3930">
          <w:t>O</w:t>
        </w:r>
      </w:ins>
      <w:del w:id="45" w:author="Furl, Nicholas" w:date="2024-09-11T09:56:00Z" w16du:dateUtc="2024-09-11T08:56:00Z">
        <w:r w:rsidRPr="005E59BB" w:rsidDel="001E3930">
          <w:delText>o</w:delText>
        </w:r>
      </w:del>
      <w:r w:rsidRPr="005E59BB">
        <w:t>bserver</w:t>
      </w:r>
      <w:del w:id="46" w:author="Furl, Nicholas" w:date="2024-09-11T09:56:00Z" w16du:dateUtc="2024-09-11T08:56:00Z">
        <w:r w:rsidRPr="005E59BB" w:rsidDel="001E3930">
          <w:delText xml:space="preserve"> model</w:delText>
        </w:r>
      </w:del>
      <w:r w:rsidRPr="005E59BB">
        <w:t xml:space="preserve">. </w:t>
      </w:r>
    </w:p>
    <w:p w14:paraId="0558D4F3" w14:textId="21CA4DB3" w:rsidR="00CD408A" w:rsidRPr="005E59BB" w:rsidRDefault="00000000" w:rsidP="00024910">
      <w:pPr>
        <w:pStyle w:val="Body"/>
        <w:spacing w:after="288" w:line="480" w:lineRule="auto"/>
        <w:ind w:firstLine="720"/>
      </w:pPr>
      <w:r w:rsidRPr="005E59BB">
        <w:t xml:space="preserve">Because conditions with an initial rating phase had two versions of the </w:t>
      </w:r>
      <w:ins w:id="47" w:author="Furl, Nicholas" w:date="2024-09-11T09:56:00Z" w16du:dateUtc="2024-09-11T08:56:00Z">
        <w:r w:rsidR="001E3930">
          <w:t>I</w:t>
        </w:r>
      </w:ins>
      <w:del w:id="48" w:author="Furl, Nicholas" w:date="2024-09-11T09:56:00Z" w16du:dateUtc="2024-09-11T08:56:00Z">
        <w:r w:rsidRPr="005E59BB" w:rsidDel="001E3930">
          <w:delText>i</w:delText>
        </w:r>
      </w:del>
      <w:r w:rsidRPr="005E59BB">
        <w:t xml:space="preserve">deal </w:t>
      </w:r>
      <w:ins w:id="49" w:author="Furl, Nicholas" w:date="2024-09-11T09:56:00Z" w16du:dateUtc="2024-09-11T08:56:00Z">
        <w:r w:rsidR="001E3930">
          <w:t>O</w:t>
        </w:r>
      </w:ins>
      <w:del w:id="50" w:author="Furl, Nicholas" w:date="2024-09-11T09:56:00Z" w16du:dateUtc="2024-09-11T08:56:00Z">
        <w:r w:rsidRPr="005E59BB" w:rsidDel="001E3930">
          <w:delText>o</w:delText>
        </w:r>
      </w:del>
      <w:r w:rsidRPr="005E59BB">
        <w:t>bserver</w:t>
      </w:r>
      <w:del w:id="51" w:author="Furl, Nicholas" w:date="2024-09-11T09:56:00Z" w16du:dateUtc="2024-09-11T08:56:00Z">
        <w:r w:rsidRPr="005E59BB" w:rsidDel="001E3930">
          <w:delText xml:space="preserve"> model</w:delText>
        </w:r>
      </w:del>
      <w:r w:rsidRPr="005E59BB">
        <w:t>, each providing separate optimality estimates (</w:t>
      </w:r>
      <w:del w:id="52" w:author="Furl, Nicholas" w:date="2024-09-11T09:05:00Z" w16du:dateUtc="2024-09-11T08:05:00Z">
        <w:r w:rsidRPr="005E59BB" w:rsidDel="007C5D9C">
          <w:delText>IO OV and IO SV</w:delText>
        </w:r>
      </w:del>
      <w:ins w:id="53" w:author="Furl, Nicholas" w:date="2024-09-11T09:05:00Z" w16du:dateUtc="2024-09-11T08:05:00Z">
        <w:r w:rsidR="007C5D9C" w:rsidRPr="005E59BB">
          <w:t>objecti</w:t>
        </w:r>
      </w:ins>
      <w:ins w:id="54" w:author="Furl, Nicholas" w:date="2024-09-11T09:06:00Z" w16du:dateUtc="2024-09-11T08:06:00Z">
        <w:r w:rsidR="007C5D9C" w:rsidRPr="005E59BB">
          <w:t>ve and subjective values versions</w:t>
        </w:r>
      </w:ins>
      <w:r w:rsidRPr="005E59BB">
        <w:t xml:space="preserve">), we were able to </w:t>
      </w:r>
      <w:r w:rsidR="005B6DA8" w:rsidRPr="005E59BB">
        <w:t>test the hypothesis that the</w:t>
      </w:r>
      <w:r w:rsidRPr="005E59BB">
        <w:t xml:space="preserve"> use of objective or subjective values </w:t>
      </w:r>
      <w:r w:rsidR="005B6DA8" w:rsidRPr="005E59BB">
        <w:t xml:space="preserve">when modelling </w:t>
      </w:r>
      <w:r w:rsidRPr="005E59BB">
        <w:t xml:space="preserve">affects the strategy taken by the optimality model and, </w:t>
      </w:r>
      <w:r w:rsidR="00E51D32" w:rsidRPr="005E59BB">
        <w:t xml:space="preserve">when </w:t>
      </w:r>
      <w:r w:rsidR="0074165A" w:rsidRPr="005E59BB">
        <w:t xml:space="preserve">empirically </w:t>
      </w:r>
      <w:r w:rsidR="00E51D32" w:rsidRPr="005E59BB">
        <w:t>compared to participants’ strategies</w:t>
      </w:r>
      <w:r w:rsidRPr="005E59BB">
        <w:t xml:space="preserve">, whether it changes the assessment of participant bias. </w:t>
      </w:r>
      <w:r w:rsidR="00410D67" w:rsidRPr="005E59BB">
        <w:t xml:space="preserve">We ensured for both OV and SV models that better options were always more </w:t>
      </w:r>
      <w:proofErr w:type="gramStart"/>
      <w:r w:rsidR="00410D67" w:rsidRPr="005E59BB">
        <w:t>positively-valued</w:t>
      </w:r>
      <w:proofErr w:type="gramEnd"/>
      <w:r w:rsidR="00410D67" w:rsidRPr="005E59BB">
        <w:t xml:space="preserve"> such that the models were always solving a maximisation problem. We further ensured that estimated parameters for OV and SV models would be on the same scales. </w:t>
      </w:r>
      <w:r w:rsidR="00024910" w:rsidRPr="005E59BB">
        <w:t>We achieved this by reflecting the prices around their mean. Then we rescaled the values to span 1 (the highest / worst price) to 100 (the best price).</w:t>
      </w:r>
      <w:r w:rsidR="00410D67" w:rsidRPr="005E59BB">
        <w:t xml:space="preserve"> These reflected and rescaled objective values were then used in OV models when computing the prior generating distribution</w:t>
      </w:r>
      <w:r w:rsidR="00432C7D" w:rsidRPr="005E59BB">
        <w:t xml:space="preserve"> (subjective value ratings were already made by participants on this 1 to 100 scale)</w:t>
      </w:r>
      <w:r w:rsidR="00410D67" w:rsidRPr="005E59BB">
        <w:t>, and when inputting price values to the model as option values</w:t>
      </w:r>
      <w:r w:rsidR="00EA7679" w:rsidRPr="005E59BB">
        <w:t>.</w:t>
      </w:r>
    </w:p>
    <w:p w14:paraId="3BEE3409" w14:textId="77777777" w:rsidR="00CD408A" w:rsidRPr="005E59BB" w:rsidRDefault="00000000">
      <w:pPr>
        <w:pStyle w:val="Body"/>
        <w:spacing w:after="288" w:line="480" w:lineRule="auto"/>
      </w:pPr>
      <w:r w:rsidRPr="005E59BB">
        <w:t>Theoretical models</w:t>
      </w:r>
    </w:p>
    <w:p w14:paraId="3C4F1B3B" w14:textId="45E60C03" w:rsidR="00CD408A" w:rsidRPr="005E59BB" w:rsidRDefault="00000000">
      <w:pPr>
        <w:pStyle w:val="Body"/>
        <w:spacing w:after="288" w:line="480" w:lineRule="auto"/>
      </w:pPr>
      <w:r w:rsidRPr="005E59BB">
        <w:lastRenderedPageBreak/>
        <w:tab/>
      </w:r>
      <w:r w:rsidR="00D65870" w:rsidRPr="005E59BB">
        <w:t>T</w:t>
      </w:r>
      <w:r w:rsidRPr="005E59BB">
        <w:t xml:space="preserve">he </w:t>
      </w:r>
      <w:r w:rsidR="00D65870" w:rsidRPr="005E59BB">
        <w:t xml:space="preserve">purpose of the </w:t>
      </w:r>
      <w:ins w:id="55" w:author="Furl, Nicholas" w:date="2024-09-11T09:56:00Z" w16du:dateUtc="2024-09-11T08:56:00Z">
        <w:r w:rsidR="001E3930">
          <w:t>I</w:t>
        </w:r>
      </w:ins>
      <w:del w:id="56" w:author="Furl, Nicholas" w:date="2024-09-11T09:56:00Z" w16du:dateUtc="2024-09-11T08:56:00Z">
        <w:r w:rsidRPr="005E59BB" w:rsidDel="001E3930">
          <w:delText>i</w:delText>
        </w:r>
      </w:del>
      <w:r w:rsidRPr="005E59BB">
        <w:t xml:space="preserve">deal </w:t>
      </w:r>
      <w:del w:id="57" w:author="Furl, Nicholas" w:date="2024-09-11T09:56:00Z" w16du:dateUtc="2024-09-11T08:56:00Z">
        <w:r w:rsidRPr="005E59BB" w:rsidDel="001E3930">
          <w:delText>o</w:delText>
        </w:r>
      </w:del>
      <w:ins w:id="58" w:author="Furl, Nicholas" w:date="2024-09-11T09:56:00Z" w16du:dateUtc="2024-09-11T08:56:00Z">
        <w:r w:rsidR="001E3930">
          <w:t>O</w:t>
        </w:r>
      </w:ins>
      <w:r w:rsidRPr="005E59BB">
        <w:t xml:space="preserve">bserver </w:t>
      </w:r>
      <w:del w:id="59" w:author="Furl, Nicholas" w:date="2024-09-11T09:56:00Z" w16du:dateUtc="2024-09-11T08:56:00Z">
        <w:r w:rsidRPr="005E59BB" w:rsidDel="001E3930">
          <w:delText xml:space="preserve">model </w:delText>
        </w:r>
      </w:del>
      <w:r w:rsidRPr="005E59BB">
        <w:t xml:space="preserve">described above </w:t>
      </w:r>
      <w:r w:rsidR="00D65870" w:rsidRPr="005E59BB">
        <w:t xml:space="preserve">was </w:t>
      </w:r>
      <w:r w:rsidR="0073707F" w:rsidRPr="005E59BB">
        <w:t>to assess</w:t>
      </w:r>
      <w:r w:rsidR="00D65870" w:rsidRPr="005E59BB">
        <w:t xml:space="preserve"> bias, not to theoretically explain participants’ bias</w:t>
      </w:r>
      <w:r w:rsidRPr="005E59BB">
        <w:t xml:space="preserve">. </w:t>
      </w:r>
      <w:proofErr w:type="gramStart"/>
      <w:r w:rsidRPr="005E59BB">
        <w:t>By definition, the</w:t>
      </w:r>
      <w:proofErr w:type="gramEnd"/>
      <w:r w:rsidRPr="005E59BB">
        <w:t xml:space="preserve"> parameter values of an ideal observer </w:t>
      </w:r>
      <w:del w:id="60" w:author="Furl, Nicholas" w:date="2024-09-11T09:56:00Z" w16du:dateUtc="2024-09-11T08:56:00Z">
        <w:r w:rsidRPr="005E59BB" w:rsidDel="001E3930">
          <w:delText xml:space="preserve">model </w:delText>
        </w:r>
        <w:r w:rsidR="00BD1890" w:rsidRPr="005E59BB" w:rsidDel="001E3930">
          <w:delText>are</w:delText>
        </w:r>
      </w:del>
      <w:ins w:id="61" w:author="Furl, Nicholas" w:date="2024-09-11T09:56:00Z" w16du:dateUtc="2024-09-11T08:56:00Z">
        <w:r w:rsidR="001E3930">
          <w:t>should be</w:t>
        </w:r>
      </w:ins>
      <w:r w:rsidRPr="005E59BB">
        <w:t xml:space="preserve"> fixed to ground truths established by the experimental design. Because of this feature, however, ideal observer models </w:t>
      </w:r>
      <w:ins w:id="62" w:author="Furl, Nicholas" w:date="2024-09-11T09:56:00Z" w16du:dateUtc="2024-09-11T08:56:00Z">
        <w:r w:rsidR="001E3930">
          <w:t xml:space="preserve">in general </w:t>
        </w:r>
      </w:ins>
      <w:r w:rsidRPr="005E59BB">
        <w:t xml:space="preserve">are not appropriate for use as theoretical models of </w:t>
      </w:r>
      <w:del w:id="63" w:author="Furl, Nicholas" w:date="2024-09-11T10:00:00Z" w16du:dateUtc="2024-09-11T09:00:00Z">
        <w:r w:rsidRPr="005E59BB" w:rsidDel="001B206D">
          <w:delText>potentially-biased</w:delText>
        </w:r>
      </w:del>
      <w:ins w:id="64" w:author="Furl, Nicholas" w:date="2024-09-11T10:00:00Z" w16du:dateUtc="2024-09-11T09:00:00Z">
        <w:r w:rsidR="001B206D" w:rsidRPr="005E59BB">
          <w:t>potentially biased</w:t>
        </w:r>
      </w:ins>
      <w:r w:rsidRPr="005E59BB">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rsidRPr="005E59BB">
        <w:t xml:space="preserve">s’ </w:t>
      </w:r>
      <w:r w:rsidR="00E83AE1" w:rsidRPr="005E59BB">
        <w:t>errors</w:t>
      </w:r>
      <w:r w:rsidRPr="005E59BB">
        <w:t xml:space="preserve">, we formulated </w:t>
      </w:r>
      <w:proofErr w:type="gramStart"/>
      <w:r w:rsidRPr="005E59BB">
        <w:t>a number of</w:t>
      </w:r>
      <w:proofErr w:type="gramEnd"/>
      <w:r w:rsidRPr="005E59BB">
        <w:t xml:space="preserve"> theoretical models and fitted them to participant</w:t>
      </w:r>
      <w:r w:rsidR="00EF7F79" w:rsidRPr="005E59BB">
        <w:t xml:space="preserve">s’ </w:t>
      </w:r>
      <w:r w:rsidRPr="005E59BB">
        <w:t xml:space="preserve">take option versus sample again choices.  As mentioned above with respect to </w:t>
      </w:r>
      <w:del w:id="65" w:author="Furl, Nicholas" w:date="2024-09-11T09:57:00Z" w16du:dateUtc="2024-09-11T08:57:00Z">
        <w:r w:rsidRPr="005E59BB" w:rsidDel="006E75DC">
          <w:delText xml:space="preserve">the </w:delText>
        </w:r>
      </w:del>
      <w:r w:rsidRPr="005E59BB">
        <w:t>ideal observer model</w:t>
      </w:r>
      <w:ins w:id="66" w:author="Furl, Nicholas" w:date="2024-09-11T09:57:00Z" w16du:dateUtc="2024-09-11T08:57:00Z">
        <w:r w:rsidR="006E75DC">
          <w:t>s</w:t>
        </w:r>
      </w:ins>
      <w:r w:rsidRPr="005E59BB">
        <w:t xml:space="preserve">,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w:t>
      </w:r>
      <w:del w:id="67" w:author="Furl, Nicholas" w:date="2024-09-10T17:10:00Z" w16du:dateUtc="2024-09-10T16:10:00Z">
        <w:r w:rsidRPr="005E59BB" w:rsidDel="00713C38">
          <w:delText xml:space="preserve">(OV) </w:delText>
        </w:r>
      </w:del>
      <w:r w:rsidRPr="005E59BB">
        <w:t xml:space="preserve">and subjective values </w:t>
      </w:r>
      <w:del w:id="68" w:author="Furl, Nicholas" w:date="2024-09-10T17:10:00Z" w16du:dateUtc="2024-09-10T16:10:00Z">
        <w:r w:rsidRPr="005E59BB" w:rsidDel="00713C38">
          <w:delText xml:space="preserve">(SV) </w:delText>
        </w:r>
      </w:del>
      <w:r w:rsidRPr="005E59BB">
        <w:t>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rsidRPr="005E59BB">
        <w:t>which</w:t>
      </w:r>
      <w:r w:rsidRPr="005E59BB">
        <w:t xml:space="preserve"> we in fact discovered, see Results). </w:t>
      </w:r>
    </w:p>
    <w:p w14:paraId="3C02D7C0" w14:textId="4855BCD8" w:rsidR="008D7CE2" w:rsidRPr="005E59BB" w:rsidRDefault="00000000" w:rsidP="008D7CE2">
      <w:pPr>
        <w:pStyle w:val="Body"/>
        <w:spacing w:after="288" w:line="480" w:lineRule="auto"/>
        <w:ind w:firstLine="720"/>
        <w:rPr>
          <w:rPrChange w:id="69" w:author="Furl, Nicholas" w:date="2024-09-11T09:34:00Z" w16du:dateUtc="2024-09-11T08:34:00Z">
            <w:rPr>
              <w:caps/>
            </w:rPr>
          </w:rPrChange>
        </w:rPr>
      </w:pPr>
      <w:r w:rsidRPr="005E59BB">
        <w:t xml:space="preserve">For every sample, the probabilities of the two available choices (take current option versus sample again) were computed by transforming action values from each model to probabilities using </w:t>
      </w:r>
      <w:proofErr w:type="spellStart"/>
      <w:r w:rsidRPr="005E59BB">
        <w:t>Softmax</w:t>
      </w:r>
      <w:proofErr w:type="spellEnd"/>
      <w:r w:rsidRPr="005E59BB">
        <w:t xml:space="preserve"> and then </w:t>
      </w:r>
      <w:r w:rsidR="00A11C5D" w:rsidRPr="005E59BB">
        <w:t xml:space="preserve">summing </w:t>
      </w:r>
      <w:r w:rsidRPr="005E59BB">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5E59BB">
        <w:t>Softmax</w:t>
      </w:r>
      <w:proofErr w:type="spellEnd"/>
      <w:r w:rsidRPr="005E59BB">
        <w:t xml:space="preserve"> function (the starting value for beta was always 1</w:t>
      </w:r>
      <w:r w:rsidR="0077589F" w:rsidRPr="005E59BB">
        <w:t xml:space="preserve"> and the</w:t>
      </w:r>
      <w:r w:rsidR="00685F0F" w:rsidRPr="005E59BB">
        <w:t xml:space="preserve"> fitting of beta was bounded between 0 and </w:t>
      </w:r>
      <w:r w:rsidR="00905D82" w:rsidRPr="005E59BB">
        <w:t>2</w:t>
      </w:r>
      <w:r w:rsidR="00685F0F" w:rsidRPr="005E59BB">
        <w:t>00</w:t>
      </w:r>
      <w:r w:rsidRPr="005E59BB">
        <w:t xml:space="preserve">). Variability in each of the key theoretical parameters was confirmed during parameter recovery to be </w:t>
      </w:r>
      <w:r w:rsidRPr="005E59BB">
        <w:lastRenderedPageBreak/>
        <w:t xml:space="preserve">capable of modulating the sampling rate (Supplementary Procedures Text A and Supplementary Figure S2 and upper panel of </w:t>
      </w:r>
      <w:r w:rsidR="00452999" w:rsidRPr="005E59BB">
        <w:t xml:space="preserve">Figure </w:t>
      </w:r>
      <w:r w:rsidRPr="005E59BB">
        <w:t xml:space="preserve">S3). The two free parameters per model were fitted using </w:t>
      </w:r>
      <w:proofErr w:type="spellStart"/>
      <w:r w:rsidRPr="005E59BB">
        <w:t>fminsearch.m</w:t>
      </w:r>
      <w:proofErr w:type="spellEnd"/>
      <w:r w:rsidRPr="005E59BB">
        <w:t xml:space="preserve"> in MATLAB (</w:t>
      </w:r>
      <w:proofErr w:type="spellStart"/>
      <w:r w:rsidRPr="005E59BB">
        <w:t>Mathworks</w:t>
      </w:r>
      <w:proofErr w:type="spellEnd"/>
      <w:r w:rsidRPr="005E59BB">
        <w:t xml:space="preserve">, Natick MA). Parameter recovery analyses </w:t>
      </w:r>
      <w:r w:rsidR="00842B1A" w:rsidRPr="005E59BB">
        <w:t>for three of</w:t>
      </w:r>
      <w:r w:rsidRPr="005E59BB">
        <w:t xml:space="preserve"> the models </w:t>
      </w:r>
      <w:r w:rsidR="00842B1A" w:rsidRPr="005E59BB">
        <w:t xml:space="preserve">we consider and </w:t>
      </w:r>
      <w:r w:rsidRPr="005E59BB">
        <w:t>describe below showed at least adequate correlations between configured and recovered parameters (Figure S1)</w:t>
      </w:r>
      <w:r w:rsidR="00842B1A" w:rsidRPr="005E59BB">
        <w:t xml:space="preserve">: The </w:t>
      </w:r>
      <w:ins w:id="70" w:author="Furl, Nicholas" w:date="2024-09-11T08:44:00Z" w16du:dateUtc="2024-09-11T07:44:00Z">
        <w:r w:rsidR="00AD103B" w:rsidRPr="005E59BB">
          <w:t>C</w:t>
        </w:r>
      </w:ins>
      <w:del w:id="71" w:author="Furl, Nicholas" w:date="2024-09-11T08:44:00Z" w16du:dateUtc="2024-09-11T07:44:00Z">
        <w:r w:rsidR="00842B1A" w:rsidRPr="005E59BB" w:rsidDel="00AD103B">
          <w:delText>c</w:delText>
        </w:r>
      </w:del>
      <w:r w:rsidR="00842B1A" w:rsidRPr="005E59BB">
        <w:t>ut</w:t>
      </w:r>
      <w:ins w:id="72" w:author="Furl, Nicholas" w:date="2024-09-11T08:44:00Z" w16du:dateUtc="2024-09-11T07:44:00Z">
        <w:r w:rsidR="00AD103B" w:rsidRPr="005E59BB">
          <w:t xml:space="preserve"> O</w:t>
        </w:r>
      </w:ins>
      <w:del w:id="73" w:author="Furl, Nicholas" w:date="2024-09-11T08:44:00Z" w16du:dateUtc="2024-09-11T07:44:00Z">
        <w:r w:rsidR="00842B1A" w:rsidRPr="005E59BB" w:rsidDel="00AD103B">
          <w:delText>-o</w:delText>
        </w:r>
      </w:del>
      <w:r w:rsidR="00842B1A" w:rsidRPr="005E59BB">
        <w:t>ff heuristic</w:t>
      </w:r>
      <w:ins w:id="74" w:author="Furl, Nicholas" w:date="2024-09-11T08:49:00Z" w16du:dateUtc="2024-09-11T07:49:00Z">
        <w:r w:rsidR="00AD103B" w:rsidRPr="005E59BB">
          <w:t xml:space="preserve"> and </w:t>
        </w:r>
      </w:ins>
      <w:del w:id="75" w:author="Furl, Nicholas" w:date="2024-09-11T08:49:00Z" w16du:dateUtc="2024-09-11T07:49:00Z">
        <w:r w:rsidR="00842B1A" w:rsidRPr="005E59BB" w:rsidDel="00AD103B">
          <w:delText xml:space="preserve">, </w:delText>
        </w:r>
      </w:del>
      <w:r w:rsidR="00842B1A" w:rsidRPr="005E59BB">
        <w:t xml:space="preserve">the </w:t>
      </w:r>
      <w:ins w:id="76" w:author="Furl, Nicholas" w:date="2024-09-11T08:44:00Z" w16du:dateUtc="2024-09-11T07:44:00Z">
        <w:r w:rsidR="00AD103B" w:rsidRPr="005E59BB">
          <w:t>C</w:t>
        </w:r>
      </w:ins>
      <w:del w:id="77" w:author="Furl, Nicholas" w:date="2024-09-11T08:44:00Z" w16du:dateUtc="2024-09-11T07:44:00Z">
        <w:r w:rsidR="00842B1A" w:rsidRPr="005E59BB" w:rsidDel="00AD103B">
          <w:delText>c</w:delText>
        </w:r>
      </w:del>
      <w:r w:rsidR="00842B1A" w:rsidRPr="005E59BB">
        <w:t xml:space="preserve">ost to </w:t>
      </w:r>
      <w:ins w:id="78" w:author="Furl, Nicholas" w:date="2024-09-11T08:44:00Z" w16du:dateUtc="2024-09-11T07:44:00Z">
        <w:r w:rsidR="00AD103B" w:rsidRPr="005E59BB">
          <w:t>S</w:t>
        </w:r>
      </w:ins>
      <w:del w:id="79" w:author="Furl, Nicholas" w:date="2024-09-11T08:44:00Z" w16du:dateUtc="2024-09-11T07:44:00Z">
        <w:r w:rsidR="00842B1A" w:rsidRPr="005E59BB" w:rsidDel="00AD103B">
          <w:delText>s</w:delText>
        </w:r>
      </w:del>
      <w:r w:rsidR="00842B1A" w:rsidRPr="005E59BB">
        <w:t xml:space="preserve">ample </w:t>
      </w:r>
      <w:del w:id="80" w:author="Furl, Nicholas" w:date="2024-09-11T08:50:00Z" w16du:dateUtc="2024-09-11T07:50:00Z">
        <w:r w:rsidR="00842B1A" w:rsidRPr="005E59BB" w:rsidDel="00AD103B">
          <w:delText xml:space="preserve">model </w:delText>
        </w:r>
      </w:del>
      <w:r w:rsidR="00842B1A" w:rsidRPr="005E59BB">
        <w:t xml:space="preserve">and </w:t>
      </w:r>
      <w:del w:id="81" w:author="Furl, Nicholas" w:date="2024-09-11T08:50:00Z" w16du:dateUtc="2024-09-11T07:50:00Z">
        <w:r w:rsidR="00842B1A" w:rsidRPr="005E59BB" w:rsidDel="00AD103B">
          <w:delText xml:space="preserve">the </w:delText>
        </w:r>
      </w:del>
      <w:ins w:id="82" w:author="Furl, Nicholas" w:date="2024-09-11T08:46:00Z" w16du:dateUtc="2024-09-11T07:46:00Z">
        <w:r w:rsidR="00AD103B" w:rsidRPr="005E59BB">
          <w:rPr>
            <w:rPrChange w:id="83" w:author="Furl, Nicholas" w:date="2024-09-11T09:34:00Z" w16du:dateUtc="2024-09-11T08:34:00Z">
              <w:rPr>
                <w:b/>
                <w:bCs/>
              </w:rPr>
            </w:rPrChange>
          </w:rPr>
          <w:t>B</w:t>
        </w:r>
      </w:ins>
      <w:del w:id="84" w:author="Furl, Nicholas" w:date="2024-09-11T08:44:00Z" w16du:dateUtc="2024-09-11T07:44:00Z">
        <w:r w:rsidR="00842B1A" w:rsidRPr="005E59BB" w:rsidDel="00AD103B">
          <w:delText>b</w:delText>
        </w:r>
      </w:del>
      <w:r w:rsidR="00842B1A" w:rsidRPr="005E59BB">
        <w:t xml:space="preserve">iased </w:t>
      </w:r>
      <w:del w:id="85" w:author="Furl, Nicholas" w:date="2024-09-11T08:46:00Z" w16du:dateUtc="2024-09-11T07:46:00Z">
        <w:r w:rsidR="00842B1A" w:rsidRPr="005E59BB" w:rsidDel="00AD103B">
          <w:delText>p</w:delText>
        </w:r>
      </w:del>
      <w:ins w:id="86" w:author="Furl, Nicholas" w:date="2024-09-11T08:46:00Z" w16du:dateUtc="2024-09-11T07:46:00Z">
        <w:r w:rsidR="00AD103B" w:rsidRPr="005E59BB">
          <w:t>P</w:t>
        </w:r>
      </w:ins>
      <w:r w:rsidR="00842B1A" w:rsidRPr="005E59BB">
        <w:t>rior model</w:t>
      </w:r>
      <w:ins w:id="87" w:author="Furl, Nicholas" w:date="2024-09-11T08:50:00Z" w16du:dateUtc="2024-09-11T07:50:00Z">
        <w:r w:rsidR="00AD103B" w:rsidRPr="005E59BB">
          <w:t>s</w:t>
        </w:r>
      </w:ins>
      <w:ins w:id="88" w:author="Furl, Nicholas" w:date="2024-09-08T11:47:00Z" w16du:dateUtc="2024-09-08T10:47:00Z">
        <w:r w:rsidR="008D7CE2" w:rsidRPr="005E59BB">
          <w:t xml:space="preserve"> (See Table 1 for </w:t>
        </w:r>
      </w:ins>
      <w:ins w:id="89" w:author="Furl, Nicholas" w:date="2024-09-11T08:50:00Z" w16du:dateUtc="2024-09-11T07:50:00Z">
        <w:r w:rsidR="00AD103B" w:rsidRPr="005E59BB">
          <w:t>model</w:t>
        </w:r>
      </w:ins>
      <w:ins w:id="90" w:author="Furl, Nicholas" w:date="2024-09-08T11:47:00Z" w16du:dateUtc="2024-09-08T10:47:00Z">
        <w:r w:rsidR="008D7CE2" w:rsidRPr="005E59BB">
          <w:t xml:space="preserve"> summar</w:t>
        </w:r>
      </w:ins>
      <w:ins w:id="91" w:author="Furl, Nicholas" w:date="2024-09-11T08:50:00Z" w16du:dateUtc="2024-09-11T07:50:00Z">
        <w:r w:rsidR="00AD103B" w:rsidRPr="005E59BB">
          <w:t>ies</w:t>
        </w:r>
      </w:ins>
      <w:ins w:id="92" w:author="Furl, Nicholas" w:date="2024-09-08T11:47:00Z" w16du:dateUtc="2024-09-08T10:47:00Z">
        <w:r w:rsidR="008D7CE2" w:rsidRPr="005E59BB">
          <w:t>)</w:t>
        </w:r>
      </w:ins>
      <w:r w:rsidRPr="005E59BB">
        <w:t xml:space="preserve">. </w:t>
      </w:r>
      <w:r w:rsidR="00E14445" w:rsidRPr="005E59BB">
        <w:t xml:space="preserve">These models also showed strong correlations between sampling rates associated with configured parameters and sampling rates associated with recovered parameters (Supplementary Procedures Text A and Supplementary Figures S2 and S3). </w:t>
      </w:r>
      <w:r w:rsidR="00842B1A" w:rsidRPr="005E59BB">
        <w:t xml:space="preserve">Two other theoretically motivated models – the biased values and biased rewards models (See Supplementary </w:t>
      </w:r>
      <w:r w:rsidR="00E14445" w:rsidRPr="005E59BB">
        <w:t>M</w:t>
      </w:r>
      <w:r w:rsidR="00842B1A" w:rsidRPr="005E59BB">
        <w:t xml:space="preserve">aterials) – performed more poorly during parameter recovery and so were excluded from the formal model comparison. </w:t>
      </w:r>
      <w:r w:rsidRPr="005E59BB">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rsidRPr="005E59BB">
        <w:t>tter</w:t>
      </w:r>
      <w:r w:rsidRPr="005E59BB">
        <w:t xml:space="preserve"> model</w:t>
      </w:r>
      <w:r w:rsidR="00D43FAD" w:rsidRPr="005E59BB">
        <w:t>s</w:t>
      </w:r>
      <w:r w:rsidRPr="005E59BB">
        <w:t xml:space="preserve"> show statistically</w:t>
      </w:r>
      <w:r w:rsidR="00D43FAD" w:rsidRPr="005E59BB">
        <w:t xml:space="preserve"> </w:t>
      </w:r>
      <w:r w:rsidRPr="005E59BB">
        <w:t>lowe</w:t>
      </w:r>
      <w:r w:rsidR="00D43FAD" w:rsidRPr="005E59BB">
        <w:t>r</w:t>
      </w:r>
      <w:r w:rsidRPr="005E59BB">
        <w:t xml:space="preserve"> BIC mean value</w:t>
      </w:r>
      <w:r w:rsidR="00D43FAD" w:rsidRPr="005E59BB">
        <w:t>s</w:t>
      </w:r>
      <w:r w:rsidRPr="005E59BB">
        <w:t xml:space="preserve">. For the second model comparison method, we computed which model had the lowest (best) BIC for each participant and then plotted histograms to ascertain which model(s) dominated the others in terms of participant </w:t>
      </w:r>
      <w:r w:rsidRPr="005E59BB">
        <w:rPr>
          <w:rFonts w:cs="Times New Roman"/>
          <w:rtl/>
        </w:rPr>
        <w:t>“</w:t>
      </w:r>
      <w:r w:rsidRPr="005E59BB">
        <w:t>wins”. The model that best-fit the most participants presumably was the sampling strategy most often used by participants in our sample.</w:t>
      </w:r>
    </w:p>
    <w:p w14:paraId="1530FEDA" w14:textId="77777777" w:rsidR="006E417A" w:rsidRPr="005E59BB" w:rsidRDefault="006E417A">
      <w:pPr>
        <w:rPr>
          <w:ins w:id="93" w:author="Furl, Nicholas" w:date="2024-09-08T12:21:00Z" w16du:dateUtc="2024-09-08T11:21:00Z"/>
          <w:rFonts w:ascii="Calibri" w:hAnsi="Calibri" w:cs="Arial Unicode MS"/>
          <w:color w:val="000000"/>
          <w:sz w:val="22"/>
          <w:szCs w:val="22"/>
          <w:u w:color="000000"/>
          <w:lang w:val="en-GB" w:eastAsia="en-GB"/>
          <w14:textOutline w14:w="0" w14:cap="flat" w14:cmpd="sng" w14:algn="ctr">
            <w14:noFill/>
            <w14:prstDash w14:val="solid"/>
            <w14:bevel/>
          </w14:textOutline>
        </w:rPr>
      </w:pPr>
      <w:ins w:id="94" w:author="Furl, Nicholas" w:date="2024-09-08T12:21:00Z" w16du:dateUtc="2024-09-08T11:21:00Z">
        <w:r w:rsidRPr="005E59BB">
          <w:rPr>
            <w:lang w:val="en-GB"/>
            <w:rPrChange w:id="95" w:author="Furl, Nicholas" w:date="2024-09-11T09:34:00Z" w16du:dateUtc="2024-09-11T08:34:00Z">
              <w:rPr/>
            </w:rPrChange>
          </w:rPr>
          <w:br w:type="page"/>
        </w:r>
      </w:ins>
    </w:p>
    <w:tbl>
      <w:tblPr>
        <w:tblStyle w:val="TableGrid"/>
        <w:tblpPr w:leftFromText="180" w:rightFromText="180" w:vertAnchor="text" w:horzAnchor="margin" w:tblpY="313"/>
        <w:tblW w:w="0" w:type="auto"/>
        <w:tblLook w:val="04A0" w:firstRow="1" w:lastRow="0" w:firstColumn="1" w:lastColumn="0" w:noHBand="0" w:noVBand="1"/>
        <w:tblPrChange w:id="96" w:author="Furl, Nicholas" w:date="2024-09-12T15:10:00Z" w16du:dateUtc="2024-09-12T14:10:00Z">
          <w:tblPr>
            <w:tblStyle w:val="TableGrid"/>
            <w:tblpPr w:leftFromText="180" w:rightFromText="180" w:vertAnchor="text" w:horzAnchor="margin" w:tblpY="313"/>
            <w:tblW w:w="0" w:type="auto"/>
            <w:tblLook w:val="04A0" w:firstRow="1" w:lastRow="0" w:firstColumn="1" w:lastColumn="0" w:noHBand="0" w:noVBand="1"/>
          </w:tblPr>
        </w:tblPrChange>
      </w:tblPr>
      <w:tblGrid>
        <w:gridCol w:w="1271"/>
        <w:gridCol w:w="2977"/>
        <w:gridCol w:w="4111"/>
        <w:tblGridChange w:id="97">
          <w:tblGrid>
            <w:gridCol w:w="1271"/>
            <w:gridCol w:w="567"/>
            <w:gridCol w:w="2410"/>
            <w:gridCol w:w="4111"/>
            <w:gridCol w:w="651"/>
          </w:tblGrid>
        </w:tblGridChange>
      </w:tblGrid>
      <w:tr w:rsidR="00026B24" w:rsidRPr="005E59BB" w14:paraId="0B956305" w14:textId="77777777" w:rsidTr="009063FB">
        <w:trPr>
          <w:cantSplit/>
          <w:trHeight w:hRule="exact" w:val="284"/>
          <w:ins w:id="98" w:author="Furl, Nicholas" w:date="2024-09-08T12:25:00Z" w16du:dateUtc="2024-09-08T11:25:00Z"/>
          <w:trPrChange w:id="99" w:author="Furl, Nicholas" w:date="2024-09-12T15:10:00Z" w16du:dateUtc="2024-09-12T14:10:00Z">
            <w:trPr>
              <w:cantSplit/>
              <w:trHeight w:hRule="exact" w:val="284"/>
            </w:trPr>
          </w:trPrChange>
        </w:trPr>
        <w:tc>
          <w:tcPr>
            <w:tcW w:w="1271" w:type="dxa"/>
            <w:vAlign w:val="center"/>
            <w:tcPrChange w:id="100" w:author="Furl, Nicholas" w:date="2024-09-12T15:10:00Z" w16du:dateUtc="2024-09-12T14:10:00Z">
              <w:tcPr>
                <w:tcW w:w="1838" w:type="dxa"/>
                <w:gridSpan w:val="2"/>
                <w:vAlign w:val="center"/>
              </w:tcPr>
            </w:tcPrChange>
          </w:tcPr>
          <w:p w14:paraId="5C6E5B66" w14:textId="77777777" w:rsidR="00026B24" w:rsidRPr="005E59BB" w:rsidRDefault="00026B24" w:rsidP="00026B24">
            <w:pPr>
              <w:rPr>
                <w:ins w:id="101" w:author="Furl, Nicholas" w:date="2024-09-08T12:25:00Z" w16du:dateUtc="2024-09-08T11:25:00Z"/>
                <w:sz w:val="22"/>
                <w:szCs w:val="22"/>
                <w:lang w:val="en-GB"/>
              </w:rPr>
              <w:pPrChange w:id="102" w:author="Furl, Nicholas" w:date="2024-09-08T12:25:00Z" w16du:dateUtc="2024-09-08T11:25:00Z">
                <w:pPr>
                  <w:framePr w:hSpace="180" w:wrap="around" w:vAnchor="text" w:hAnchor="margin" w:y="313"/>
                  <w:spacing w:afterLines="120" w:after="288"/>
                </w:pPr>
              </w:pPrChange>
            </w:pPr>
            <w:ins w:id="103" w:author="Furl, Nicholas" w:date="2024-09-08T12:25:00Z" w16du:dateUtc="2024-09-08T11:25:00Z">
              <w:r w:rsidRPr="005E59BB">
                <w:rPr>
                  <w:sz w:val="22"/>
                  <w:szCs w:val="22"/>
                  <w:lang w:val="en-GB"/>
                </w:rPr>
                <w:lastRenderedPageBreak/>
                <w:t>Model name</w:t>
              </w:r>
            </w:ins>
          </w:p>
        </w:tc>
        <w:tc>
          <w:tcPr>
            <w:tcW w:w="2977" w:type="dxa"/>
            <w:vAlign w:val="center"/>
            <w:tcPrChange w:id="104" w:author="Furl, Nicholas" w:date="2024-09-12T15:10:00Z" w16du:dateUtc="2024-09-12T14:10:00Z">
              <w:tcPr>
                <w:tcW w:w="2410" w:type="dxa"/>
                <w:vAlign w:val="center"/>
              </w:tcPr>
            </w:tcPrChange>
          </w:tcPr>
          <w:p w14:paraId="10B54E72" w14:textId="77777777" w:rsidR="00026B24" w:rsidRPr="005E59BB" w:rsidRDefault="00026B24" w:rsidP="00026B24">
            <w:pPr>
              <w:rPr>
                <w:ins w:id="105" w:author="Furl, Nicholas" w:date="2024-09-08T12:25:00Z" w16du:dateUtc="2024-09-08T11:25:00Z"/>
                <w:sz w:val="22"/>
                <w:szCs w:val="22"/>
                <w:lang w:val="en-GB"/>
              </w:rPr>
              <w:pPrChange w:id="106" w:author="Furl, Nicholas" w:date="2024-09-08T12:25:00Z" w16du:dateUtc="2024-09-08T11:25:00Z">
                <w:pPr>
                  <w:framePr w:hSpace="180" w:wrap="around" w:vAnchor="text" w:hAnchor="margin" w:y="313"/>
                  <w:spacing w:afterLines="120" w:after="288"/>
                </w:pPr>
              </w:pPrChange>
            </w:pPr>
            <w:ins w:id="107" w:author="Furl, Nicholas" w:date="2024-09-08T12:25:00Z" w16du:dateUtc="2024-09-08T11:25:00Z">
              <w:r w:rsidRPr="005E59BB">
                <w:rPr>
                  <w:sz w:val="22"/>
                  <w:szCs w:val="22"/>
                  <w:lang w:val="en-GB"/>
                </w:rPr>
                <w:t>Free parameters</w:t>
              </w:r>
            </w:ins>
          </w:p>
        </w:tc>
        <w:tc>
          <w:tcPr>
            <w:tcW w:w="4111" w:type="dxa"/>
            <w:vAlign w:val="center"/>
            <w:tcPrChange w:id="108" w:author="Furl, Nicholas" w:date="2024-09-12T15:10:00Z" w16du:dateUtc="2024-09-12T14:10:00Z">
              <w:tcPr>
                <w:tcW w:w="4762" w:type="dxa"/>
                <w:gridSpan w:val="2"/>
                <w:vAlign w:val="center"/>
              </w:tcPr>
            </w:tcPrChange>
          </w:tcPr>
          <w:p w14:paraId="168F1E98" w14:textId="77777777" w:rsidR="00026B24" w:rsidRPr="005E59BB" w:rsidRDefault="00026B24" w:rsidP="00026B24">
            <w:pPr>
              <w:rPr>
                <w:ins w:id="109" w:author="Furl, Nicholas" w:date="2024-09-08T12:25:00Z" w16du:dateUtc="2024-09-08T11:25:00Z"/>
                <w:sz w:val="22"/>
                <w:szCs w:val="22"/>
                <w:lang w:val="en-GB"/>
              </w:rPr>
              <w:pPrChange w:id="110" w:author="Furl, Nicholas" w:date="2024-09-08T12:25:00Z" w16du:dateUtc="2024-09-08T11:25:00Z">
                <w:pPr>
                  <w:framePr w:hSpace="180" w:wrap="around" w:vAnchor="text" w:hAnchor="margin" w:y="313"/>
                  <w:spacing w:afterLines="120" w:after="288"/>
                </w:pPr>
              </w:pPrChange>
            </w:pPr>
            <w:ins w:id="111" w:author="Furl, Nicholas" w:date="2024-09-08T12:25:00Z" w16du:dateUtc="2024-09-08T11:25:00Z">
              <w:r w:rsidRPr="005E59BB">
                <w:rPr>
                  <w:sz w:val="22"/>
                  <w:szCs w:val="22"/>
                  <w:lang w:val="en-GB"/>
                </w:rPr>
                <w:t>Functionality</w:t>
              </w:r>
            </w:ins>
          </w:p>
        </w:tc>
      </w:tr>
      <w:tr w:rsidR="00026B24" w:rsidRPr="005E59BB" w14:paraId="1BE9F276" w14:textId="77777777" w:rsidTr="009063FB">
        <w:trPr>
          <w:cantSplit/>
          <w:trHeight w:hRule="exact" w:val="905"/>
          <w:ins w:id="112" w:author="Furl, Nicholas" w:date="2024-09-08T12:25:00Z" w16du:dateUtc="2024-09-08T11:25:00Z"/>
          <w:trPrChange w:id="113" w:author="Furl, Nicholas" w:date="2024-09-12T15:10:00Z" w16du:dateUtc="2024-09-12T14:10:00Z">
            <w:trPr>
              <w:cantSplit/>
              <w:trHeight w:hRule="exact" w:val="905"/>
            </w:trPr>
          </w:trPrChange>
        </w:trPr>
        <w:tc>
          <w:tcPr>
            <w:tcW w:w="1271" w:type="dxa"/>
            <w:vAlign w:val="center"/>
            <w:tcPrChange w:id="114" w:author="Furl, Nicholas" w:date="2024-09-12T15:10:00Z" w16du:dateUtc="2024-09-12T14:10:00Z">
              <w:tcPr>
                <w:tcW w:w="1838" w:type="dxa"/>
                <w:gridSpan w:val="2"/>
                <w:vAlign w:val="center"/>
              </w:tcPr>
            </w:tcPrChange>
          </w:tcPr>
          <w:p w14:paraId="7D047A53" w14:textId="25BE2B5E" w:rsidR="00026B24" w:rsidRPr="005E59BB" w:rsidRDefault="00026B24" w:rsidP="00026B24">
            <w:pPr>
              <w:rPr>
                <w:ins w:id="115" w:author="Furl, Nicholas" w:date="2024-09-08T12:25:00Z" w16du:dateUtc="2024-09-08T11:25:00Z"/>
                <w:sz w:val="22"/>
                <w:szCs w:val="22"/>
                <w:lang w:val="en-GB"/>
              </w:rPr>
              <w:pPrChange w:id="116" w:author="Furl, Nicholas" w:date="2024-09-08T12:25:00Z" w16du:dateUtc="2024-09-08T11:25:00Z">
                <w:pPr>
                  <w:framePr w:hSpace="180" w:wrap="around" w:vAnchor="text" w:hAnchor="margin" w:y="313"/>
                  <w:spacing w:afterLines="120" w:after="288"/>
                </w:pPr>
              </w:pPrChange>
            </w:pPr>
            <w:ins w:id="117" w:author="Furl, Nicholas" w:date="2024-09-08T12:25:00Z" w16du:dateUtc="2024-09-08T11:25:00Z">
              <w:r w:rsidRPr="005E59BB">
                <w:rPr>
                  <w:sz w:val="22"/>
                  <w:szCs w:val="22"/>
                  <w:lang w:val="en-GB"/>
                </w:rPr>
                <w:t xml:space="preserve">Cut </w:t>
              </w:r>
            </w:ins>
            <w:ins w:id="118" w:author="Furl, Nicholas" w:date="2024-09-10T17:10:00Z" w16du:dateUtc="2024-09-10T16:10:00Z">
              <w:r w:rsidR="00713C38" w:rsidRPr="005E59BB">
                <w:rPr>
                  <w:sz w:val="22"/>
                  <w:szCs w:val="22"/>
                  <w:lang w:val="en-GB"/>
                </w:rPr>
                <w:t>O</w:t>
              </w:r>
            </w:ins>
            <w:ins w:id="119" w:author="Furl, Nicholas" w:date="2024-09-08T12:25:00Z" w16du:dateUtc="2024-09-08T11:25:00Z">
              <w:r w:rsidRPr="005E59BB">
                <w:rPr>
                  <w:sz w:val="22"/>
                  <w:szCs w:val="22"/>
                  <w:lang w:val="en-GB"/>
                </w:rPr>
                <w:t>ff heuristic</w:t>
              </w:r>
            </w:ins>
          </w:p>
        </w:tc>
        <w:tc>
          <w:tcPr>
            <w:tcW w:w="2977" w:type="dxa"/>
            <w:vAlign w:val="center"/>
            <w:tcPrChange w:id="120" w:author="Furl, Nicholas" w:date="2024-09-12T15:10:00Z" w16du:dateUtc="2024-09-12T14:10:00Z">
              <w:tcPr>
                <w:tcW w:w="2410" w:type="dxa"/>
                <w:vAlign w:val="center"/>
              </w:tcPr>
            </w:tcPrChange>
          </w:tcPr>
          <w:p w14:paraId="6C2ED82A" w14:textId="77777777" w:rsidR="00026B24" w:rsidRPr="005E59BB" w:rsidRDefault="00026B24" w:rsidP="00026B24">
            <w:pPr>
              <w:rPr>
                <w:ins w:id="121" w:author="Furl, Nicholas" w:date="2024-09-08T12:25:00Z" w16du:dateUtc="2024-09-08T11:25:00Z"/>
                <w:sz w:val="22"/>
                <w:szCs w:val="22"/>
                <w:lang w:val="en-GB"/>
              </w:rPr>
              <w:pPrChange w:id="122" w:author="Furl, Nicholas" w:date="2024-09-08T12:25:00Z" w16du:dateUtc="2024-09-08T11:25:00Z">
                <w:pPr>
                  <w:framePr w:hSpace="180" w:wrap="around" w:vAnchor="text" w:hAnchor="margin" w:y="313"/>
                  <w:spacing w:afterLines="120" w:after="288"/>
                </w:pPr>
              </w:pPrChange>
            </w:pPr>
            <w:ins w:id="123" w:author="Furl, Nicholas" w:date="2024-09-08T12:25:00Z" w16du:dateUtc="2024-09-08T11:25:00Z">
              <w:r w:rsidRPr="005E59BB">
                <w:rPr>
                  <w:sz w:val="22"/>
                  <w:szCs w:val="22"/>
                  <w:lang w:val="en-GB"/>
                </w:rPr>
                <w:t xml:space="preserve">Cut off, </w:t>
              </w:r>
            </w:ins>
          </w:p>
          <w:p w14:paraId="2FD5B53E" w14:textId="2300AE63" w:rsidR="00026B24" w:rsidRPr="005E59BB" w:rsidRDefault="00026B24" w:rsidP="00026B24">
            <w:pPr>
              <w:rPr>
                <w:ins w:id="124" w:author="Furl, Nicholas" w:date="2024-09-08T12:25:00Z" w16du:dateUtc="2024-09-08T11:25:00Z"/>
                <w:sz w:val="22"/>
                <w:szCs w:val="22"/>
                <w:lang w:val="en-GB"/>
              </w:rPr>
              <w:pPrChange w:id="125" w:author="Furl, Nicholas" w:date="2024-09-08T12:25:00Z" w16du:dateUtc="2024-09-08T11:25:00Z">
                <w:pPr>
                  <w:framePr w:hSpace="180" w:wrap="around" w:vAnchor="text" w:hAnchor="margin" w:y="313"/>
                  <w:spacing w:afterLines="120" w:after="288"/>
                </w:pPr>
              </w:pPrChange>
            </w:pPr>
            <w:proofErr w:type="spellStart"/>
            <w:ins w:id="126" w:author="Furl, Nicholas" w:date="2024-09-08T12:25:00Z" w16du:dateUtc="2024-09-08T11:25: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127" w:author="Furl, Nicholas" w:date="2024-09-12T15:10:00Z" w16du:dateUtc="2024-09-12T14:10:00Z">
              <w:tcPr>
                <w:tcW w:w="4762" w:type="dxa"/>
                <w:gridSpan w:val="2"/>
                <w:vAlign w:val="center"/>
              </w:tcPr>
            </w:tcPrChange>
          </w:tcPr>
          <w:p w14:paraId="3496E55D" w14:textId="77777777" w:rsidR="00026B24" w:rsidRPr="005E59BB" w:rsidRDefault="00026B24" w:rsidP="00026B24">
            <w:pPr>
              <w:rPr>
                <w:ins w:id="128" w:author="Furl, Nicholas" w:date="2024-09-08T12:25:00Z" w16du:dateUtc="2024-09-08T11:25:00Z"/>
                <w:sz w:val="22"/>
                <w:szCs w:val="22"/>
                <w:lang w:val="en-GB"/>
              </w:rPr>
              <w:pPrChange w:id="129" w:author="Furl, Nicholas" w:date="2024-09-08T12:25:00Z" w16du:dateUtc="2024-09-08T11:25:00Z">
                <w:pPr>
                  <w:framePr w:hSpace="180" w:wrap="around" w:vAnchor="text" w:hAnchor="margin" w:y="313"/>
                  <w:spacing w:afterLines="120" w:after="288"/>
                </w:pPr>
              </w:pPrChange>
            </w:pPr>
            <w:ins w:id="130" w:author="Furl, Nicholas" w:date="2024-09-08T12:25:00Z" w16du:dateUtc="2024-09-08T11:25:00Z">
              <w:r w:rsidRPr="005E59BB">
                <w:rPr>
                  <w:sz w:val="22"/>
                  <w:szCs w:val="22"/>
                  <w:lang w:val="en-GB"/>
                </w:rPr>
                <w:t>Chooses no option until after a “cut off” number of samples, then chooses next option with highest relative rank.</w:t>
              </w:r>
            </w:ins>
          </w:p>
        </w:tc>
      </w:tr>
      <w:tr w:rsidR="00026B24" w:rsidRPr="005E59BB" w14:paraId="5FB4981A" w14:textId="77777777" w:rsidTr="009063FB">
        <w:trPr>
          <w:cantSplit/>
          <w:trHeight w:hRule="exact" w:val="720"/>
          <w:ins w:id="131" w:author="Furl, Nicholas" w:date="2024-09-08T12:25:00Z" w16du:dateUtc="2024-09-08T11:25:00Z"/>
          <w:trPrChange w:id="132" w:author="Furl, Nicholas" w:date="2024-09-12T15:10:00Z" w16du:dateUtc="2024-09-12T14:10:00Z">
            <w:trPr>
              <w:cantSplit/>
              <w:trHeight w:hRule="exact" w:val="720"/>
            </w:trPr>
          </w:trPrChange>
        </w:trPr>
        <w:tc>
          <w:tcPr>
            <w:tcW w:w="1271" w:type="dxa"/>
            <w:vAlign w:val="center"/>
            <w:tcPrChange w:id="133" w:author="Furl, Nicholas" w:date="2024-09-12T15:10:00Z" w16du:dateUtc="2024-09-12T14:10:00Z">
              <w:tcPr>
                <w:tcW w:w="1838" w:type="dxa"/>
                <w:gridSpan w:val="2"/>
                <w:vAlign w:val="center"/>
              </w:tcPr>
            </w:tcPrChange>
          </w:tcPr>
          <w:p w14:paraId="79074BE4" w14:textId="7AA015C4" w:rsidR="00026B24" w:rsidRPr="005E59BB" w:rsidRDefault="00026B24" w:rsidP="00026B24">
            <w:pPr>
              <w:rPr>
                <w:ins w:id="134" w:author="Furl, Nicholas" w:date="2024-09-08T12:25:00Z" w16du:dateUtc="2024-09-08T11:25:00Z"/>
                <w:sz w:val="22"/>
                <w:szCs w:val="22"/>
                <w:lang w:val="en-GB"/>
              </w:rPr>
              <w:pPrChange w:id="135" w:author="Furl, Nicholas" w:date="2024-09-08T12:25:00Z" w16du:dateUtc="2024-09-08T11:25:00Z">
                <w:pPr>
                  <w:framePr w:hSpace="180" w:wrap="around" w:vAnchor="text" w:hAnchor="margin" w:y="313"/>
                  <w:spacing w:afterLines="120" w:after="288"/>
                </w:pPr>
              </w:pPrChange>
            </w:pPr>
            <w:ins w:id="136" w:author="Furl, Nicholas" w:date="2024-09-08T12:25:00Z" w16du:dateUtc="2024-09-08T11:25:00Z">
              <w:r w:rsidRPr="005E59BB">
                <w:rPr>
                  <w:sz w:val="22"/>
                  <w:szCs w:val="22"/>
                  <w:lang w:val="en-GB"/>
                </w:rPr>
                <w:t xml:space="preserve">Cost to </w:t>
              </w:r>
            </w:ins>
            <w:ins w:id="137" w:author="Furl, Nicholas" w:date="2024-09-10T17:10:00Z" w16du:dateUtc="2024-09-10T16:10:00Z">
              <w:r w:rsidR="00713C38" w:rsidRPr="005E59BB">
                <w:rPr>
                  <w:sz w:val="22"/>
                  <w:szCs w:val="22"/>
                  <w:lang w:val="en-GB"/>
                </w:rPr>
                <w:t>S</w:t>
              </w:r>
            </w:ins>
            <w:ins w:id="138" w:author="Furl, Nicholas" w:date="2024-09-08T12:25:00Z" w16du:dateUtc="2024-09-08T11:25:00Z">
              <w:r w:rsidRPr="005E59BB">
                <w:rPr>
                  <w:sz w:val="22"/>
                  <w:szCs w:val="22"/>
                  <w:lang w:val="en-GB"/>
                </w:rPr>
                <w:t>ample</w:t>
              </w:r>
            </w:ins>
          </w:p>
        </w:tc>
        <w:tc>
          <w:tcPr>
            <w:tcW w:w="2977" w:type="dxa"/>
            <w:vAlign w:val="center"/>
            <w:tcPrChange w:id="139" w:author="Furl, Nicholas" w:date="2024-09-12T15:10:00Z" w16du:dateUtc="2024-09-12T14:10:00Z">
              <w:tcPr>
                <w:tcW w:w="2410" w:type="dxa"/>
                <w:vAlign w:val="center"/>
              </w:tcPr>
            </w:tcPrChange>
          </w:tcPr>
          <w:p w14:paraId="3B8CDC76" w14:textId="77777777" w:rsidR="00026B24" w:rsidRPr="005E59BB" w:rsidRDefault="00026B24" w:rsidP="00026B24">
            <w:pPr>
              <w:rPr>
                <w:ins w:id="140" w:author="Furl, Nicholas" w:date="2024-09-08T12:26:00Z" w16du:dateUtc="2024-09-08T11:26:00Z"/>
                <w:sz w:val="22"/>
                <w:szCs w:val="22"/>
                <w:lang w:val="en-GB"/>
              </w:rPr>
            </w:pPr>
            <w:ins w:id="141" w:author="Furl, Nicholas" w:date="2024-09-08T12:25:00Z" w16du:dateUtc="2024-09-08T11:25:00Z">
              <w:r w:rsidRPr="005E59BB">
                <w:rPr>
                  <w:sz w:val="22"/>
                  <w:szCs w:val="22"/>
                  <w:lang w:val="en-GB"/>
                </w:rPr>
                <w:t>Cost to sample,</w:t>
              </w:r>
            </w:ins>
          </w:p>
          <w:p w14:paraId="27F75E6B" w14:textId="4A4B224D" w:rsidR="00026B24" w:rsidRPr="005E59BB" w:rsidRDefault="00026B24" w:rsidP="00026B24">
            <w:pPr>
              <w:rPr>
                <w:ins w:id="142" w:author="Furl, Nicholas" w:date="2024-09-08T12:25:00Z" w16du:dateUtc="2024-09-08T11:25:00Z"/>
                <w:sz w:val="22"/>
                <w:szCs w:val="22"/>
                <w:lang w:val="en-GB"/>
              </w:rPr>
              <w:pPrChange w:id="143" w:author="Furl, Nicholas" w:date="2024-09-08T12:25:00Z" w16du:dateUtc="2024-09-08T11:25:00Z">
                <w:pPr>
                  <w:framePr w:hSpace="180" w:wrap="around" w:vAnchor="text" w:hAnchor="margin" w:y="313"/>
                  <w:spacing w:afterLines="120" w:after="288"/>
                </w:pPr>
              </w:pPrChange>
            </w:pPr>
            <w:proofErr w:type="spellStart"/>
            <w:ins w:id="144" w:author="Furl, Nicholas" w:date="2024-09-08T12:25:00Z" w16du:dateUtc="2024-09-08T11:25: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145" w:author="Furl, Nicholas" w:date="2024-09-12T15:10:00Z" w16du:dateUtc="2024-09-12T14:10:00Z">
              <w:tcPr>
                <w:tcW w:w="4762" w:type="dxa"/>
                <w:gridSpan w:val="2"/>
                <w:vAlign w:val="center"/>
              </w:tcPr>
            </w:tcPrChange>
          </w:tcPr>
          <w:p w14:paraId="57EDFA9F" w14:textId="576CE6CB" w:rsidR="00026B24" w:rsidRPr="005E59BB" w:rsidRDefault="00026B24" w:rsidP="00026B24">
            <w:pPr>
              <w:rPr>
                <w:ins w:id="146" w:author="Furl, Nicholas" w:date="2024-09-08T12:25:00Z" w16du:dateUtc="2024-09-08T11:25:00Z"/>
                <w:sz w:val="22"/>
                <w:szCs w:val="22"/>
                <w:lang w:val="en-GB"/>
              </w:rPr>
              <w:pPrChange w:id="147" w:author="Furl, Nicholas" w:date="2024-09-08T12:25:00Z" w16du:dateUtc="2024-09-08T11:25:00Z">
                <w:pPr>
                  <w:framePr w:hSpace="180" w:wrap="around" w:vAnchor="text" w:hAnchor="margin" w:y="313"/>
                  <w:spacing w:afterLines="120" w:after="288"/>
                </w:pPr>
              </w:pPrChange>
            </w:pPr>
            <w:ins w:id="148" w:author="Furl, Nicholas" w:date="2024-09-08T12:25:00Z" w16du:dateUtc="2024-09-08T11:25:00Z">
              <w:r w:rsidRPr="005E59BB">
                <w:rPr>
                  <w:sz w:val="22"/>
                  <w:szCs w:val="22"/>
                  <w:lang w:val="en-GB"/>
                </w:rPr>
                <w:t xml:space="preserve">Ideal </w:t>
              </w:r>
            </w:ins>
            <w:ins w:id="149" w:author="Furl, Nicholas" w:date="2024-09-12T15:08:00Z" w16du:dateUtc="2024-09-12T14:08:00Z">
              <w:r w:rsidR="00C2622E">
                <w:rPr>
                  <w:sz w:val="22"/>
                  <w:szCs w:val="22"/>
                  <w:lang w:val="en-GB"/>
                </w:rPr>
                <w:t>O</w:t>
              </w:r>
            </w:ins>
            <w:ins w:id="150" w:author="Furl, Nicholas" w:date="2024-09-08T12:25:00Z" w16du:dateUtc="2024-09-08T11:25:00Z">
              <w:r w:rsidRPr="005E59BB">
                <w:rPr>
                  <w:sz w:val="22"/>
                  <w:szCs w:val="22"/>
                  <w:lang w:val="en-GB"/>
                </w:rPr>
                <w:t>bserver, but sampling</w:t>
              </w:r>
            </w:ins>
            <w:ins w:id="151" w:author="Furl, Nicholas" w:date="2024-09-08T12:28:00Z" w16du:dateUtc="2024-09-08T11:28:00Z">
              <w:r w:rsidR="00E46D2C" w:rsidRPr="005E59BB">
                <w:rPr>
                  <w:sz w:val="22"/>
                  <w:szCs w:val="22"/>
                  <w:lang w:val="en-GB"/>
                </w:rPr>
                <w:t xml:space="preserve"> </w:t>
              </w:r>
            </w:ins>
            <w:ins w:id="152" w:author="Furl, Nicholas" w:date="2024-09-12T15:09:00Z" w16du:dateUtc="2024-09-12T14:09:00Z">
              <w:r w:rsidR="00C2622E">
                <w:rPr>
                  <w:sz w:val="22"/>
                  <w:szCs w:val="22"/>
                  <w:lang w:val="en-GB"/>
                </w:rPr>
                <w:t>can be</w:t>
              </w:r>
            </w:ins>
            <w:ins w:id="153" w:author="Furl, Nicholas" w:date="2024-09-08T12:28:00Z" w16du:dateUtc="2024-09-08T11:28:00Z">
              <w:r w:rsidR="00E46D2C" w:rsidRPr="005E59BB">
                <w:rPr>
                  <w:sz w:val="22"/>
                  <w:szCs w:val="22"/>
                  <w:lang w:val="en-GB"/>
                </w:rPr>
                <w:t xml:space="preserve"> perceived as</w:t>
              </w:r>
            </w:ins>
            <w:ins w:id="154" w:author="Furl, Nicholas" w:date="2024-09-08T12:25:00Z" w16du:dateUtc="2024-09-08T11:25:00Z">
              <w:r w:rsidRPr="005E59BB">
                <w:rPr>
                  <w:sz w:val="22"/>
                  <w:szCs w:val="22"/>
                  <w:lang w:val="en-GB"/>
                </w:rPr>
                <w:t xml:space="preserve"> costly.</w:t>
              </w:r>
            </w:ins>
          </w:p>
        </w:tc>
      </w:tr>
      <w:tr w:rsidR="009063FB" w:rsidRPr="009063FB" w14:paraId="1497F691" w14:textId="77777777" w:rsidTr="009063FB">
        <w:trPr>
          <w:cantSplit/>
          <w:trHeight w:hRule="exact" w:val="798"/>
          <w:ins w:id="155" w:author="Furl, Nicholas" w:date="2024-09-08T12:25:00Z" w16du:dateUtc="2024-09-08T11:25:00Z"/>
        </w:trPr>
        <w:tc>
          <w:tcPr>
            <w:tcW w:w="1271" w:type="dxa"/>
            <w:vAlign w:val="center"/>
          </w:tcPr>
          <w:p w14:paraId="2E3BFE54" w14:textId="66693F1F" w:rsidR="00026B24" w:rsidRPr="005E59BB" w:rsidRDefault="00026B24" w:rsidP="00026B24">
            <w:pPr>
              <w:rPr>
                <w:ins w:id="156" w:author="Furl, Nicholas" w:date="2024-09-08T12:25:00Z" w16du:dateUtc="2024-09-08T11:25:00Z"/>
                <w:sz w:val="22"/>
                <w:szCs w:val="22"/>
                <w:lang w:val="en-GB"/>
              </w:rPr>
              <w:pPrChange w:id="157" w:author="Furl, Nicholas" w:date="2024-09-08T12:25:00Z" w16du:dateUtc="2024-09-08T11:25:00Z">
                <w:pPr>
                  <w:framePr w:hSpace="180" w:wrap="around" w:vAnchor="text" w:hAnchor="margin" w:y="313"/>
                  <w:spacing w:afterLines="120" w:after="288"/>
                </w:pPr>
              </w:pPrChange>
            </w:pPr>
            <w:ins w:id="158" w:author="Furl, Nicholas" w:date="2024-09-08T12:25:00Z" w16du:dateUtc="2024-09-08T11:25:00Z">
              <w:r w:rsidRPr="005E59BB">
                <w:rPr>
                  <w:sz w:val="22"/>
                  <w:szCs w:val="22"/>
                  <w:lang w:val="en-GB"/>
                </w:rPr>
                <w:t xml:space="preserve">Biased </w:t>
              </w:r>
            </w:ins>
            <w:ins w:id="159" w:author="Furl, Nicholas" w:date="2024-09-10T17:10:00Z" w16du:dateUtc="2024-09-10T16:10:00Z">
              <w:r w:rsidR="00713C38" w:rsidRPr="005E59BB">
                <w:rPr>
                  <w:sz w:val="22"/>
                  <w:szCs w:val="22"/>
                  <w:lang w:val="en-GB"/>
                </w:rPr>
                <w:t>V</w:t>
              </w:r>
            </w:ins>
            <w:ins w:id="160" w:author="Furl, Nicholas" w:date="2024-09-08T12:25:00Z" w16du:dateUtc="2024-09-08T11:25:00Z">
              <w:r w:rsidRPr="005E59BB">
                <w:rPr>
                  <w:sz w:val="22"/>
                  <w:szCs w:val="22"/>
                  <w:lang w:val="en-GB"/>
                </w:rPr>
                <w:t>alues</w:t>
              </w:r>
            </w:ins>
          </w:p>
        </w:tc>
        <w:tc>
          <w:tcPr>
            <w:tcW w:w="2977" w:type="dxa"/>
            <w:vAlign w:val="center"/>
          </w:tcPr>
          <w:p w14:paraId="089ABF58" w14:textId="77777777" w:rsidR="00026B24" w:rsidRPr="005E59BB" w:rsidRDefault="00026B24" w:rsidP="00026B24">
            <w:pPr>
              <w:rPr>
                <w:ins w:id="161" w:author="Furl, Nicholas" w:date="2024-09-08T12:26:00Z" w16du:dateUtc="2024-09-08T11:26:00Z"/>
                <w:sz w:val="22"/>
                <w:szCs w:val="22"/>
                <w:lang w:val="en-GB"/>
              </w:rPr>
            </w:pPr>
            <w:ins w:id="162" w:author="Furl, Nicholas" w:date="2024-09-08T12:25:00Z" w16du:dateUtc="2024-09-08T11:25:00Z">
              <w:r w:rsidRPr="005E59BB">
                <w:rPr>
                  <w:sz w:val="22"/>
                  <w:szCs w:val="22"/>
                  <w:lang w:val="en-GB"/>
                </w:rPr>
                <w:t>Option value threshold</w:t>
              </w:r>
              <w:r w:rsidRPr="005E59BB">
                <w:rPr>
                  <w:sz w:val="22"/>
                  <w:szCs w:val="22"/>
                  <w:lang w:val="en-GB"/>
                </w:rPr>
                <w:t>,</w:t>
              </w:r>
            </w:ins>
          </w:p>
          <w:p w14:paraId="4E98B109" w14:textId="309BF980" w:rsidR="00026B24" w:rsidRPr="005E59BB" w:rsidRDefault="00026B24" w:rsidP="00026B24">
            <w:pPr>
              <w:rPr>
                <w:ins w:id="163" w:author="Furl, Nicholas" w:date="2024-09-08T12:25:00Z" w16du:dateUtc="2024-09-08T11:25:00Z"/>
                <w:sz w:val="22"/>
                <w:szCs w:val="22"/>
                <w:lang w:val="en-GB"/>
              </w:rPr>
              <w:pPrChange w:id="164" w:author="Furl, Nicholas" w:date="2024-09-08T12:25:00Z" w16du:dateUtc="2024-09-08T11:25:00Z">
                <w:pPr>
                  <w:framePr w:hSpace="180" w:wrap="around" w:vAnchor="text" w:hAnchor="margin" w:y="313"/>
                  <w:spacing w:afterLines="120" w:after="288"/>
                </w:pPr>
              </w:pPrChange>
            </w:pPr>
            <w:proofErr w:type="spellStart"/>
            <w:ins w:id="165" w:author="Furl, Nicholas" w:date="2024-09-08T12:25:00Z" w16du:dateUtc="2024-09-08T11:25:00Z">
              <w:r w:rsidRPr="005E59BB">
                <w:rPr>
                  <w:sz w:val="22"/>
                  <w:szCs w:val="22"/>
                  <w:lang w:val="en-GB"/>
                </w:rPr>
                <w:t>S</w:t>
              </w:r>
            </w:ins>
            <w:ins w:id="166" w:author="Furl, Nicholas" w:date="2024-09-08T12:26:00Z" w16du:dateUtc="2024-09-08T11:26:00Z">
              <w:r w:rsidRPr="005E59BB">
                <w:rPr>
                  <w:sz w:val="22"/>
                  <w:szCs w:val="22"/>
                  <w:lang w:val="en-GB"/>
                </w:rPr>
                <w:t>oftmax</w:t>
              </w:r>
              <w:proofErr w:type="spellEnd"/>
              <w:r w:rsidRPr="005E59BB">
                <w:rPr>
                  <w:sz w:val="22"/>
                  <w:szCs w:val="22"/>
                  <w:lang w:val="en-GB"/>
                </w:rPr>
                <w:t xml:space="preserve"> beta</w:t>
              </w:r>
            </w:ins>
          </w:p>
        </w:tc>
        <w:tc>
          <w:tcPr>
            <w:tcW w:w="4111" w:type="dxa"/>
            <w:vAlign w:val="center"/>
          </w:tcPr>
          <w:p w14:paraId="52CC7BE9" w14:textId="535C85B3" w:rsidR="00026B24" w:rsidRPr="005E59BB" w:rsidRDefault="00026B24" w:rsidP="00026B24">
            <w:pPr>
              <w:rPr>
                <w:ins w:id="167" w:author="Furl, Nicholas" w:date="2024-09-08T12:25:00Z" w16du:dateUtc="2024-09-08T11:25:00Z"/>
                <w:sz w:val="22"/>
                <w:szCs w:val="22"/>
                <w:lang w:val="en-GB"/>
              </w:rPr>
              <w:pPrChange w:id="168" w:author="Furl, Nicholas" w:date="2024-09-08T12:25:00Z" w16du:dateUtc="2024-09-08T11:25:00Z">
                <w:pPr>
                  <w:framePr w:hSpace="180" w:wrap="around" w:vAnchor="text" w:hAnchor="margin" w:y="313"/>
                  <w:spacing w:afterLines="120" w:after="288"/>
                </w:pPr>
              </w:pPrChange>
            </w:pPr>
            <w:ins w:id="169" w:author="Furl, Nicholas" w:date="2024-09-08T12:25:00Z" w16du:dateUtc="2024-09-08T11:25:00Z">
              <w:r w:rsidRPr="005E59BB">
                <w:rPr>
                  <w:sz w:val="22"/>
                  <w:szCs w:val="22"/>
                  <w:lang w:val="en-GB"/>
                </w:rPr>
                <w:t xml:space="preserve">Ideal </w:t>
              </w:r>
            </w:ins>
            <w:ins w:id="170" w:author="Furl, Nicholas" w:date="2024-09-12T15:08:00Z" w16du:dateUtc="2024-09-12T14:08:00Z">
              <w:r w:rsidR="00C2622E">
                <w:rPr>
                  <w:sz w:val="22"/>
                  <w:szCs w:val="22"/>
                  <w:lang w:val="en-GB"/>
                </w:rPr>
                <w:t>O</w:t>
              </w:r>
            </w:ins>
            <w:ins w:id="171" w:author="Furl, Nicholas" w:date="2024-09-08T12:25:00Z" w16du:dateUtc="2024-09-08T11:25:00Z">
              <w:r w:rsidRPr="005E59BB">
                <w:rPr>
                  <w:sz w:val="22"/>
                  <w:szCs w:val="22"/>
                  <w:lang w:val="en-GB"/>
                </w:rPr>
                <w:t xml:space="preserve">bserver, but only option values above a threshold </w:t>
              </w:r>
            </w:ins>
            <w:ins w:id="172" w:author="Furl, Nicholas" w:date="2024-09-12T15:09:00Z" w16du:dateUtc="2024-09-12T14:09:00Z">
              <w:r w:rsidR="00C2622E">
                <w:rPr>
                  <w:sz w:val="22"/>
                  <w:szCs w:val="22"/>
                  <w:lang w:val="en-GB"/>
                </w:rPr>
                <w:t>can be</w:t>
              </w:r>
            </w:ins>
            <w:ins w:id="173" w:author="Furl, Nicholas" w:date="2024-09-08T12:25:00Z" w16du:dateUtc="2024-09-08T11:25:00Z">
              <w:r w:rsidRPr="005E59BB">
                <w:rPr>
                  <w:sz w:val="22"/>
                  <w:szCs w:val="22"/>
                  <w:lang w:val="en-GB"/>
                </w:rPr>
                <w:t xml:space="preserve"> considered.</w:t>
              </w:r>
            </w:ins>
          </w:p>
        </w:tc>
      </w:tr>
      <w:tr w:rsidR="009063FB" w:rsidRPr="009063FB" w14:paraId="4316574E" w14:textId="77777777" w:rsidTr="009063FB">
        <w:trPr>
          <w:cantSplit/>
          <w:trHeight w:hRule="exact" w:val="979"/>
          <w:ins w:id="174" w:author="Furl, Nicholas" w:date="2024-09-08T12:25:00Z" w16du:dateUtc="2024-09-08T11:25:00Z"/>
          <w:trPrChange w:id="175" w:author="Furl, Nicholas" w:date="2024-09-12T15:10:00Z" w16du:dateUtc="2024-09-12T14:10:00Z">
            <w:trPr>
              <w:gridAfter w:val="0"/>
              <w:cantSplit/>
              <w:trHeight w:hRule="exact" w:val="1263"/>
            </w:trPr>
          </w:trPrChange>
        </w:trPr>
        <w:tc>
          <w:tcPr>
            <w:tcW w:w="1271" w:type="dxa"/>
            <w:vAlign w:val="center"/>
            <w:tcPrChange w:id="176" w:author="Furl, Nicholas" w:date="2024-09-12T15:10:00Z" w16du:dateUtc="2024-09-12T14:10:00Z">
              <w:tcPr>
                <w:tcW w:w="1271" w:type="dxa"/>
                <w:vAlign w:val="center"/>
              </w:tcPr>
            </w:tcPrChange>
          </w:tcPr>
          <w:p w14:paraId="5476A4FB" w14:textId="169DCB9D" w:rsidR="00026B24" w:rsidRPr="005E59BB" w:rsidRDefault="00026B24" w:rsidP="00026B24">
            <w:pPr>
              <w:rPr>
                <w:ins w:id="177" w:author="Furl, Nicholas" w:date="2024-09-08T12:25:00Z" w16du:dateUtc="2024-09-08T11:25:00Z"/>
                <w:sz w:val="22"/>
                <w:szCs w:val="22"/>
                <w:lang w:val="en-GB"/>
              </w:rPr>
              <w:pPrChange w:id="178" w:author="Furl, Nicholas" w:date="2024-09-08T12:25:00Z" w16du:dateUtc="2024-09-08T11:25:00Z">
                <w:pPr>
                  <w:framePr w:hSpace="180" w:wrap="around" w:vAnchor="text" w:hAnchor="margin" w:y="313"/>
                  <w:spacing w:afterLines="120" w:after="288"/>
                </w:pPr>
              </w:pPrChange>
            </w:pPr>
            <w:ins w:id="179" w:author="Furl, Nicholas" w:date="2024-09-08T12:25:00Z" w16du:dateUtc="2024-09-08T11:25:00Z">
              <w:r w:rsidRPr="005E59BB">
                <w:rPr>
                  <w:sz w:val="22"/>
                  <w:szCs w:val="22"/>
                  <w:lang w:val="en-GB"/>
                </w:rPr>
                <w:t xml:space="preserve">Biased </w:t>
              </w:r>
            </w:ins>
            <w:ins w:id="180" w:author="Furl, Nicholas" w:date="2024-09-10T17:10:00Z" w16du:dateUtc="2024-09-10T16:10:00Z">
              <w:r w:rsidR="00713C38" w:rsidRPr="005E59BB">
                <w:rPr>
                  <w:sz w:val="22"/>
                  <w:szCs w:val="22"/>
                  <w:lang w:val="en-GB"/>
                </w:rPr>
                <w:t>P</w:t>
              </w:r>
            </w:ins>
            <w:ins w:id="181" w:author="Furl, Nicholas" w:date="2024-09-08T12:25:00Z" w16du:dateUtc="2024-09-08T11:25:00Z">
              <w:r w:rsidRPr="005E59BB">
                <w:rPr>
                  <w:sz w:val="22"/>
                  <w:szCs w:val="22"/>
                  <w:lang w:val="en-GB"/>
                </w:rPr>
                <w:t>rior</w:t>
              </w:r>
            </w:ins>
          </w:p>
        </w:tc>
        <w:tc>
          <w:tcPr>
            <w:tcW w:w="2977" w:type="dxa"/>
            <w:vAlign w:val="center"/>
            <w:tcPrChange w:id="182" w:author="Furl, Nicholas" w:date="2024-09-12T15:10:00Z" w16du:dateUtc="2024-09-12T14:10:00Z">
              <w:tcPr>
                <w:tcW w:w="2977" w:type="dxa"/>
                <w:gridSpan w:val="2"/>
                <w:vAlign w:val="center"/>
              </w:tcPr>
            </w:tcPrChange>
          </w:tcPr>
          <w:p w14:paraId="14921FFB" w14:textId="77777777" w:rsidR="00026B24" w:rsidRPr="005E59BB" w:rsidRDefault="00026B24" w:rsidP="00026B24">
            <w:pPr>
              <w:rPr>
                <w:ins w:id="183" w:author="Furl, Nicholas" w:date="2024-09-08T12:26:00Z" w16du:dateUtc="2024-09-08T11:26:00Z"/>
                <w:sz w:val="22"/>
                <w:szCs w:val="22"/>
                <w:lang w:val="en-GB"/>
              </w:rPr>
            </w:pPr>
            <w:ins w:id="184" w:author="Furl, Nicholas" w:date="2024-09-08T12:25:00Z" w16du:dateUtc="2024-09-08T11:25:00Z">
              <w:r w:rsidRPr="005E59BB">
                <w:rPr>
                  <w:sz w:val="22"/>
                  <w:szCs w:val="22"/>
                  <w:lang w:val="en-GB"/>
                </w:rPr>
                <w:t>Constant added to prior mean</w:t>
              </w:r>
            </w:ins>
            <w:ins w:id="185" w:author="Furl, Nicholas" w:date="2024-09-08T12:26:00Z" w16du:dateUtc="2024-09-08T11:26:00Z">
              <w:r w:rsidRPr="005E59BB">
                <w:rPr>
                  <w:sz w:val="22"/>
                  <w:szCs w:val="22"/>
                  <w:lang w:val="en-GB"/>
                </w:rPr>
                <w:t>,</w:t>
              </w:r>
            </w:ins>
          </w:p>
          <w:p w14:paraId="66A410CA" w14:textId="6065A7C3" w:rsidR="00026B24" w:rsidRPr="005E59BB" w:rsidRDefault="00026B24" w:rsidP="00026B24">
            <w:pPr>
              <w:rPr>
                <w:ins w:id="186" w:author="Furl, Nicholas" w:date="2024-09-08T12:25:00Z" w16du:dateUtc="2024-09-08T11:25:00Z"/>
                <w:sz w:val="22"/>
                <w:szCs w:val="22"/>
                <w:lang w:val="en-GB"/>
              </w:rPr>
              <w:pPrChange w:id="187" w:author="Furl, Nicholas" w:date="2024-09-08T12:25:00Z" w16du:dateUtc="2024-09-08T11:25:00Z">
                <w:pPr>
                  <w:framePr w:hSpace="180" w:wrap="around" w:vAnchor="text" w:hAnchor="margin" w:y="313"/>
                  <w:spacing w:afterLines="120" w:after="288"/>
                </w:pPr>
              </w:pPrChange>
            </w:pPr>
            <w:proofErr w:type="spellStart"/>
            <w:ins w:id="188" w:author="Furl, Nicholas" w:date="2024-09-08T12:26:00Z" w16du:dateUtc="2024-09-08T11:26: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189" w:author="Furl, Nicholas" w:date="2024-09-12T15:10:00Z" w16du:dateUtc="2024-09-12T14:10:00Z">
              <w:tcPr>
                <w:tcW w:w="4111" w:type="dxa"/>
                <w:vAlign w:val="center"/>
              </w:tcPr>
            </w:tcPrChange>
          </w:tcPr>
          <w:p w14:paraId="3F250CE5" w14:textId="0D6CDB39" w:rsidR="00026B24" w:rsidRPr="005E59BB" w:rsidRDefault="00026B24" w:rsidP="00026B24">
            <w:pPr>
              <w:rPr>
                <w:ins w:id="190" w:author="Furl, Nicholas" w:date="2024-09-08T12:25:00Z" w16du:dateUtc="2024-09-08T11:25:00Z"/>
                <w:sz w:val="22"/>
                <w:szCs w:val="22"/>
                <w:lang w:val="en-GB"/>
              </w:rPr>
              <w:pPrChange w:id="191" w:author="Furl, Nicholas" w:date="2024-09-08T12:25:00Z" w16du:dateUtc="2024-09-08T11:25:00Z">
                <w:pPr>
                  <w:framePr w:hSpace="180" w:wrap="around" w:vAnchor="text" w:hAnchor="margin" w:y="313"/>
                  <w:spacing w:afterLines="120" w:after="288"/>
                </w:pPr>
              </w:pPrChange>
            </w:pPr>
            <w:ins w:id="192" w:author="Furl, Nicholas" w:date="2024-09-08T12:25:00Z" w16du:dateUtc="2024-09-08T11:25:00Z">
              <w:r w:rsidRPr="005E59BB">
                <w:rPr>
                  <w:sz w:val="22"/>
                  <w:szCs w:val="22"/>
                  <w:lang w:val="en-GB"/>
                </w:rPr>
                <w:t xml:space="preserve">Ideal </w:t>
              </w:r>
            </w:ins>
            <w:proofErr w:type="gramStart"/>
            <w:ins w:id="193" w:author="Furl, Nicholas" w:date="2024-09-12T15:08:00Z" w16du:dateUtc="2024-09-12T14:08:00Z">
              <w:r w:rsidR="00C2622E">
                <w:rPr>
                  <w:sz w:val="22"/>
                  <w:szCs w:val="22"/>
                  <w:lang w:val="en-GB"/>
                </w:rPr>
                <w:t>O</w:t>
              </w:r>
            </w:ins>
            <w:ins w:id="194" w:author="Furl, Nicholas" w:date="2024-09-08T12:25:00Z" w16du:dateUtc="2024-09-08T11:25:00Z">
              <w:r w:rsidRPr="005E59BB">
                <w:rPr>
                  <w:sz w:val="22"/>
                  <w:szCs w:val="22"/>
                  <w:lang w:val="en-GB"/>
                </w:rPr>
                <w:t>bserver, but</w:t>
              </w:r>
              <w:proofErr w:type="gramEnd"/>
              <w:r w:rsidRPr="005E59BB">
                <w:rPr>
                  <w:sz w:val="22"/>
                  <w:szCs w:val="22"/>
                  <w:lang w:val="en-GB"/>
                </w:rPr>
                <w:t xml:space="preserve"> expected value (mean) of prior option value distribution </w:t>
              </w:r>
            </w:ins>
            <w:ins w:id="195" w:author="Furl, Nicholas" w:date="2024-09-12T15:09:00Z" w16du:dateUtc="2024-09-12T14:09:00Z">
              <w:r w:rsidR="00C2622E">
                <w:rPr>
                  <w:sz w:val="22"/>
                  <w:szCs w:val="22"/>
                  <w:lang w:val="en-GB"/>
                </w:rPr>
                <w:t xml:space="preserve">can be reduced </w:t>
              </w:r>
            </w:ins>
            <w:ins w:id="196" w:author="Furl, Nicholas" w:date="2024-09-08T12:25:00Z" w16du:dateUtc="2024-09-08T11:25:00Z">
              <w:r w:rsidRPr="005E59BB">
                <w:rPr>
                  <w:sz w:val="22"/>
                  <w:szCs w:val="22"/>
                  <w:lang w:val="en-GB"/>
                </w:rPr>
                <w:t>by a constant.</w:t>
              </w:r>
            </w:ins>
          </w:p>
        </w:tc>
      </w:tr>
    </w:tbl>
    <w:p w14:paraId="72614DC9" w14:textId="3E105F9E" w:rsidR="008D7CE2" w:rsidRPr="005E59BB" w:rsidRDefault="008D7CE2" w:rsidP="008D7CE2">
      <w:pPr>
        <w:pStyle w:val="Body"/>
        <w:spacing w:after="288" w:line="480" w:lineRule="auto"/>
        <w:rPr>
          <w:ins w:id="197" w:author="Furl, Nicholas" w:date="2024-09-08T11:51:00Z" w16du:dateUtc="2024-09-08T10:51:00Z"/>
        </w:rPr>
      </w:pPr>
      <w:ins w:id="198" w:author="Furl, Nicholas" w:date="2024-09-08T11:50:00Z" w16du:dateUtc="2024-09-08T10:50:00Z">
        <w:r w:rsidRPr="005E59BB">
          <w:t xml:space="preserve">Table 1. </w:t>
        </w:r>
      </w:ins>
      <w:ins w:id="199" w:author="Furl, Nicholas" w:date="2024-09-08T11:51:00Z" w16du:dateUtc="2024-09-08T10:51:00Z">
        <w:r w:rsidRPr="005E59BB">
          <w:t>Key features of fitted theoretical models</w:t>
        </w:r>
      </w:ins>
    </w:p>
    <w:p w14:paraId="4216D51A" w14:textId="77777777" w:rsidR="008D7CE2" w:rsidRPr="005E59BB" w:rsidRDefault="008D7CE2" w:rsidP="008D7CE2">
      <w:pPr>
        <w:pStyle w:val="Body"/>
        <w:spacing w:after="288" w:line="480" w:lineRule="auto"/>
        <w:rPr>
          <w:ins w:id="200" w:author="Furl, Nicholas" w:date="2024-09-08T11:51:00Z" w16du:dateUtc="2024-09-08T10:51:00Z"/>
        </w:rPr>
        <w:pPrChange w:id="201" w:author="Furl, Nicholas" w:date="2024-09-08T11:51:00Z" w16du:dateUtc="2024-09-08T10:51:00Z">
          <w:pPr>
            <w:pStyle w:val="Body"/>
            <w:spacing w:after="288" w:line="480" w:lineRule="auto"/>
            <w:ind w:firstLine="720"/>
          </w:pPr>
        </w:pPrChange>
      </w:pPr>
    </w:p>
    <w:p w14:paraId="3F01AD95" w14:textId="77777777" w:rsidR="00026B24" w:rsidRPr="005E59BB" w:rsidRDefault="00026B24">
      <w:pPr>
        <w:pStyle w:val="Body"/>
        <w:spacing w:after="288" w:line="480" w:lineRule="auto"/>
        <w:ind w:firstLine="720"/>
        <w:rPr>
          <w:ins w:id="202" w:author="Furl, Nicholas" w:date="2024-09-08T12:27:00Z" w16du:dateUtc="2024-09-08T11:27:00Z"/>
        </w:rPr>
      </w:pPr>
    </w:p>
    <w:p w14:paraId="5F3FCA4C" w14:textId="6E9824AF" w:rsidR="00CD408A" w:rsidRPr="005E59BB" w:rsidRDefault="00000000">
      <w:pPr>
        <w:pStyle w:val="Body"/>
        <w:spacing w:after="288" w:line="480" w:lineRule="auto"/>
        <w:ind w:firstLine="720"/>
      </w:pPr>
      <w:r w:rsidRPr="005E59BB">
        <w:t xml:space="preserve">The objective and subjective values versions of the </w:t>
      </w:r>
      <w:ins w:id="203" w:author="Furl, Nicholas" w:date="2024-09-10T17:10:00Z" w16du:dateUtc="2024-09-10T16:10:00Z">
        <w:r w:rsidR="00713C38" w:rsidRPr="005E59BB">
          <w:rPr>
            <w:i/>
            <w:iCs/>
          </w:rPr>
          <w:t>C</w:t>
        </w:r>
      </w:ins>
      <w:del w:id="204" w:author="Furl, Nicholas" w:date="2024-09-10T17:10:00Z" w16du:dateUtc="2024-09-10T16:10:00Z">
        <w:r w:rsidRPr="005E59BB" w:rsidDel="00713C38">
          <w:rPr>
            <w:i/>
            <w:iCs/>
          </w:rPr>
          <w:delText>c</w:delText>
        </w:r>
      </w:del>
      <w:r w:rsidRPr="005E59BB">
        <w:rPr>
          <w:i/>
          <w:iCs/>
        </w:rPr>
        <w:t xml:space="preserve">ut </w:t>
      </w:r>
      <w:ins w:id="205" w:author="Furl, Nicholas" w:date="2024-09-10T17:10:00Z" w16du:dateUtc="2024-09-10T16:10:00Z">
        <w:r w:rsidR="00713C38" w:rsidRPr="005E59BB">
          <w:rPr>
            <w:i/>
            <w:iCs/>
          </w:rPr>
          <w:t>O</w:t>
        </w:r>
      </w:ins>
      <w:del w:id="206" w:author="Furl, Nicholas" w:date="2024-09-10T17:10:00Z" w16du:dateUtc="2024-09-10T16:10:00Z">
        <w:r w:rsidRPr="005E59BB" w:rsidDel="00713C38">
          <w:rPr>
            <w:i/>
            <w:iCs/>
          </w:rPr>
          <w:delText>o</w:delText>
        </w:r>
      </w:del>
      <w:r w:rsidRPr="005E59BB">
        <w:rPr>
          <w:i/>
          <w:iCs/>
        </w:rPr>
        <w:t xml:space="preserve">ff </w:t>
      </w:r>
      <w:ins w:id="207" w:author="Furl, Nicholas" w:date="2024-09-10T17:10:00Z" w16du:dateUtc="2024-09-10T16:10:00Z">
        <w:r w:rsidR="00713C38" w:rsidRPr="005E59BB">
          <w:rPr>
            <w:i/>
            <w:iCs/>
          </w:rPr>
          <w:t>H</w:t>
        </w:r>
      </w:ins>
      <w:del w:id="208" w:author="Furl, Nicholas" w:date="2024-09-10T17:10:00Z" w16du:dateUtc="2024-09-10T16:10:00Z">
        <w:r w:rsidRPr="005E59BB" w:rsidDel="00713C38">
          <w:rPr>
            <w:i/>
            <w:iCs/>
          </w:rPr>
          <w:delText>h</w:delText>
        </w:r>
      </w:del>
      <w:r w:rsidRPr="005E59BB">
        <w:rPr>
          <w:i/>
          <w:iCs/>
        </w:rPr>
        <w:t xml:space="preserve">euristic </w:t>
      </w:r>
      <w:del w:id="209" w:author="Furl, Nicholas" w:date="2024-09-10T17:10:00Z" w16du:dateUtc="2024-09-10T16:10:00Z">
        <w:r w:rsidRPr="005E59BB" w:rsidDel="00713C38">
          <w:rPr>
            <w:i/>
            <w:iCs/>
          </w:rPr>
          <w:delText>(CO OV and CO SV)</w:delText>
        </w:r>
        <w:r w:rsidRPr="005E59BB" w:rsidDel="00713C38">
          <w:delText xml:space="preserve"> </w:delText>
        </w:r>
      </w:del>
      <w:r w:rsidRPr="005E59BB">
        <w:t xml:space="preserve">derive from </w:t>
      </w:r>
      <w:r w:rsidR="001F29C8" w:rsidRPr="005E59BB">
        <w:t>the</w:t>
      </w:r>
      <w:r w:rsidRPr="005E59BB">
        <w:t xml:space="preserve"> mathematically-optimal solution to the </w:t>
      </w:r>
      <w:r w:rsidRPr="005E59BB">
        <w:rPr>
          <w:rFonts w:cs="Times New Roman"/>
          <w:rtl/>
        </w:rPr>
        <w:t>“</w:t>
      </w:r>
      <w:r w:rsidRPr="005E59BB">
        <w:t>Secretary problem” (Ferguson, 1989), a</w:t>
      </w:r>
      <w:r w:rsidR="00534332" w:rsidRPr="005E59BB">
        <w:t xml:space="preserve"> distinct</w:t>
      </w:r>
      <w:r w:rsidRPr="005E59BB">
        <w:t xml:space="preserve"> optimal stopping problem with a mathematical solution</w:t>
      </w:r>
      <w:r w:rsidR="00D971CD" w:rsidRPr="005E59BB">
        <w:t xml:space="preserve"> that is relatively simple</w:t>
      </w:r>
      <w:r w:rsidR="00534332" w:rsidRPr="005E59BB">
        <w:t>, due to an abundance of required assumptions that need not hold for full-information problems</w:t>
      </w:r>
      <w:r w:rsidR="000A4389" w:rsidRPr="005E59BB">
        <w:t xml:space="preserve">. </w:t>
      </w:r>
      <w:r w:rsidR="00534332" w:rsidRPr="005E59BB">
        <w:t>Namely, t</w:t>
      </w:r>
      <w:r w:rsidRPr="005E59BB">
        <w:t xml:space="preserve">he secretary problem solution assumes </w:t>
      </w:r>
      <w:r w:rsidR="00534332" w:rsidRPr="005E59BB">
        <w:t>the agent</w:t>
      </w:r>
      <w:r w:rsidRPr="005E59BB">
        <w:t xml:space="preserve"> use</w:t>
      </w:r>
      <w:r w:rsidR="00534332" w:rsidRPr="005E59BB">
        <w:t>s</w:t>
      </w:r>
      <w:r w:rsidRPr="005E59BB">
        <w:t xml:space="preserve"> no prior knowledge of the generating distribution, consider</w:t>
      </w:r>
      <w:r w:rsidR="00534332" w:rsidRPr="005E59BB">
        <w:t>s</w:t>
      </w:r>
      <w:r w:rsidRPr="005E59BB">
        <w:t xml:space="preserve"> only relative ranks of option values and </w:t>
      </w:r>
      <w:r w:rsidR="00534332" w:rsidRPr="005E59BB">
        <w:t>feels</w:t>
      </w:r>
      <w:r w:rsidRPr="005E59BB">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rsidRPr="005E59BB">
        <w:t xml:space="preserve">nevertheless </w:t>
      </w:r>
      <w:r w:rsidRPr="005E59BB">
        <w:t xml:space="preserve">be robust to violations of the secretary problem assumptions and, as a heuristic, would be relatively simple for humans to compute on the fly in realistic settings. More specifically, Todd &amp; Miller (1999) propose that such a </w:t>
      </w:r>
      <w:del w:id="210" w:author="Furl, Nicholas" w:date="2024-09-10T17:11:00Z" w16du:dateUtc="2024-09-10T16:11:00Z">
        <w:r w:rsidRPr="005E59BB" w:rsidDel="00713C38">
          <w:delText>CO</w:delText>
        </w:r>
      </w:del>
      <w:ins w:id="211" w:author="Furl, Nicholas" w:date="2024-09-10T17:11:00Z" w16du:dateUtc="2024-09-10T16:11:00Z">
        <w:r w:rsidR="00713C38" w:rsidRPr="005E59BB">
          <w:t>Cut Off heuristic</w:t>
        </w:r>
      </w:ins>
      <w:r w:rsidRPr="005E59BB">
        <w:t xml:space="preserve"> </w:t>
      </w:r>
      <w:del w:id="212" w:author="Furl, Nicholas" w:date="2024-09-10T17:11:00Z" w16du:dateUtc="2024-09-10T16:11:00Z">
        <w:r w:rsidRPr="005E59BB" w:rsidDel="00713C38">
          <w:delText xml:space="preserve">model </w:delText>
        </w:r>
      </w:del>
      <w:r w:rsidRPr="005E59BB">
        <w:t xml:space="preserve">can explain undersampling bias as the model can perform nearly-optimally (on secretary problems) while incurring fewer samples, which </w:t>
      </w:r>
      <w:r w:rsidRPr="005E59BB">
        <w:rPr>
          <w:rFonts w:cs="Times New Roman"/>
          <w:rtl/>
        </w:rPr>
        <w:t>“</w:t>
      </w:r>
      <w:r w:rsidRPr="005E59BB">
        <w:t xml:space="preserve">satisfices” under conditions where </w:t>
      </w:r>
      <w:del w:id="213" w:author="Furl, Nicholas" w:date="2024-09-11T08:51:00Z" w16du:dateUtc="2024-09-11T07:51:00Z">
        <w:r w:rsidRPr="005E59BB" w:rsidDel="007A5080">
          <w:delText xml:space="preserve">there </w:delText>
        </w:r>
      </w:del>
      <w:ins w:id="214" w:author="Furl, Nicholas" w:date="2024-09-11T08:51:00Z" w16du:dateUtc="2024-09-11T07:51:00Z">
        <w:r w:rsidR="007A5080" w:rsidRPr="005E59BB">
          <w:t>the problem involves a ground truth</w:t>
        </w:r>
      </w:ins>
      <w:del w:id="215" w:author="Furl, Nicholas" w:date="2024-09-11T08:51:00Z" w16du:dateUtc="2024-09-11T07:51:00Z">
        <w:r w:rsidRPr="005E59BB" w:rsidDel="007A5080">
          <w:delText>is a</w:delText>
        </w:r>
      </w:del>
      <w:ins w:id="216" w:author="Furl, Nicholas" w:date="2024-09-11T08:51:00Z" w16du:dateUtc="2024-09-11T07:51:00Z">
        <w:r w:rsidR="007A5080" w:rsidRPr="005E59BB">
          <w:t xml:space="preserve"> </w:t>
        </w:r>
      </w:ins>
      <w:del w:id="217" w:author="Furl, Nicholas" w:date="2024-09-11T08:51:00Z" w16du:dateUtc="2024-09-11T07:51:00Z">
        <w:r w:rsidRPr="005E59BB" w:rsidDel="007A5080">
          <w:delText xml:space="preserve"> </w:delText>
        </w:r>
      </w:del>
      <w:r w:rsidRPr="005E59BB">
        <w:t xml:space="preserve">cost </w:t>
      </w:r>
      <w:ins w:id="218" w:author="Furl, Nicholas" w:date="2024-09-11T08:51:00Z" w16du:dateUtc="2024-09-11T07:51:00Z">
        <w:r w:rsidR="007A5080" w:rsidRPr="005E59BB">
          <w:t>for new</w:t>
        </w:r>
      </w:ins>
      <w:del w:id="219" w:author="Furl, Nicholas" w:date="2024-09-11T08:51:00Z" w16du:dateUtc="2024-09-11T07:51:00Z">
        <w:r w:rsidRPr="005E59BB" w:rsidDel="007A5080">
          <w:delText>to</w:delText>
        </w:r>
      </w:del>
      <w:r w:rsidRPr="005E59BB">
        <w:t xml:space="preserve"> sample</w:t>
      </w:r>
      <w:ins w:id="220" w:author="Furl, Nicholas" w:date="2024-09-11T08:51:00Z" w16du:dateUtc="2024-09-11T07:51:00Z">
        <w:r w:rsidR="007A5080" w:rsidRPr="005E59BB">
          <w:t>s</w:t>
        </w:r>
      </w:ins>
      <w:r w:rsidRPr="005E59BB">
        <w:t xml:space="preserve"> (note</w:t>
      </w:r>
      <w:r w:rsidR="003F29FF" w:rsidRPr="005E59BB">
        <w:t>, however,</w:t>
      </w:r>
      <w:r w:rsidRPr="005E59BB">
        <w:t xml:space="preserve"> that the </w:t>
      </w:r>
      <w:del w:id="221" w:author="Furl, Nicholas" w:date="2024-09-10T17:11:00Z" w16du:dateUtc="2024-09-10T16:11:00Z">
        <w:r w:rsidRPr="005E59BB" w:rsidDel="00713C38">
          <w:delText>CO</w:delText>
        </w:r>
      </w:del>
      <w:ins w:id="222" w:author="Furl, Nicholas" w:date="2024-09-10T17:11:00Z" w16du:dateUtc="2024-09-10T16:11:00Z">
        <w:r w:rsidR="00713C38" w:rsidRPr="005E59BB">
          <w:t>Cut Off heuristic</w:t>
        </w:r>
      </w:ins>
      <w:r w:rsidRPr="005E59BB">
        <w:t xml:space="preserve"> </w:t>
      </w:r>
      <w:del w:id="223" w:author="Furl, Nicholas" w:date="2024-09-10T17:11:00Z" w16du:dateUtc="2024-09-10T16:11:00Z">
        <w:r w:rsidRPr="005E59BB" w:rsidDel="00713C38">
          <w:delText xml:space="preserve">model </w:delText>
        </w:r>
      </w:del>
      <w:r w:rsidRPr="005E59BB">
        <w:t xml:space="preserve">has no </w:t>
      </w:r>
      <w:r w:rsidR="003F29FF" w:rsidRPr="005E59BB">
        <w:t xml:space="preserve">formal </w:t>
      </w:r>
      <w:r w:rsidRPr="005E59BB">
        <w:t>cost to sample parameter). This heuristic has previous</w:t>
      </w:r>
      <w:r w:rsidR="001C2480" w:rsidRPr="005E59BB">
        <w:t>ly</w:t>
      </w:r>
      <w:r w:rsidRPr="005E59BB">
        <w:t xml:space="preserve"> been fitted to human behaviour on full information optimal stopping problems, although little evidence was found favouring it in that study (Baumann et al., 2020). </w:t>
      </w:r>
      <w:r w:rsidR="008D0C78" w:rsidRPr="005E59BB">
        <w:t>T</w:t>
      </w:r>
      <w:r w:rsidRPr="005E59BB">
        <w:t xml:space="preserve">he </w:t>
      </w:r>
      <w:del w:id="224" w:author="Furl, Nicholas" w:date="2024-09-10T17:11:00Z" w16du:dateUtc="2024-09-10T16:11:00Z">
        <w:r w:rsidR="008D0C78" w:rsidRPr="005E59BB" w:rsidDel="00713C38">
          <w:delText>CO</w:delText>
        </w:r>
      </w:del>
      <w:ins w:id="225" w:author="Furl, Nicholas" w:date="2024-09-10T17:11:00Z" w16du:dateUtc="2024-09-10T16:11:00Z">
        <w:r w:rsidR="00713C38" w:rsidRPr="005E59BB">
          <w:t xml:space="preserve">Cut Off heuristic </w:t>
        </w:r>
      </w:ins>
      <w:del w:id="226" w:author="Furl, Nicholas" w:date="2024-09-10T17:11:00Z" w16du:dateUtc="2024-09-10T16:11:00Z">
        <w:r w:rsidR="008D0C78" w:rsidRPr="005E59BB" w:rsidDel="00713C38">
          <w:delText xml:space="preserve"> heuristic</w:delText>
        </w:r>
        <w:r w:rsidRPr="005E59BB" w:rsidDel="00713C38">
          <w:delText xml:space="preserve"> </w:delText>
        </w:r>
      </w:del>
      <w:r w:rsidRPr="005E59BB">
        <w:t>chooses to sample again for every option until it reaches a cut-off</w:t>
      </w:r>
      <w:r w:rsidR="008D0C78" w:rsidRPr="005E59BB">
        <w:t xml:space="preserve"> sequence </w:t>
      </w:r>
      <w:r w:rsidR="008D0C78" w:rsidRPr="005E59BB">
        <w:lastRenderedPageBreak/>
        <w:t>position</w:t>
      </w:r>
      <w:r w:rsidRPr="005E59BB">
        <w:t xml:space="preserve">, </w:t>
      </w:r>
      <w:r w:rsidR="008D0C78" w:rsidRPr="005E59BB">
        <w:t>which</w:t>
      </w:r>
      <w:r w:rsidRPr="005E59BB">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rsidRPr="005E59BB">
        <w:t xml:space="preserve"> and the parameter search was bounded between 2 and the sequence length minus 1 (as the learning period defined by the cut-off must contain at least one sample and be followed by at least one sample available for choice)</w:t>
      </w:r>
      <w:r w:rsidRPr="005E59BB">
        <w:t xml:space="preserve">. Cut-off values </w:t>
      </w:r>
      <w:r w:rsidR="00616A6C" w:rsidRPr="005E59BB">
        <w:t xml:space="preserve">below </w:t>
      </w:r>
      <w:r w:rsidRPr="005E59BB">
        <w:t xml:space="preserve">the optimal </w:t>
      </w:r>
      <w:r w:rsidR="0090378B" w:rsidRPr="005E59BB">
        <w:t>value</w:t>
      </w:r>
      <w:r w:rsidRPr="005E59BB">
        <w:t xml:space="preserve"> </w:t>
      </w:r>
      <w:proofErr w:type="gramStart"/>
      <w:r w:rsidRPr="005E59BB">
        <w:t>lead</w:t>
      </w:r>
      <w:proofErr w:type="gramEnd"/>
      <w:r w:rsidRPr="005E59BB">
        <w:t xml:space="preserve"> to undersampling and cut-off values above the optimal value lead to oversampling.</w:t>
      </w:r>
    </w:p>
    <w:p w14:paraId="268D49C8" w14:textId="4623DAD4" w:rsidR="00CD408A" w:rsidRPr="005E59BB" w:rsidRDefault="00000000">
      <w:pPr>
        <w:pStyle w:val="Body"/>
        <w:spacing w:after="288" w:line="480" w:lineRule="auto"/>
        <w:ind w:firstLine="720"/>
      </w:pPr>
      <w:r w:rsidRPr="005E59BB">
        <w:t xml:space="preserve">We also considered objective and subjective values versions of </w:t>
      </w:r>
      <w:r w:rsidRPr="005E59BB">
        <w:rPr>
          <w:i/>
          <w:iCs/>
        </w:rPr>
        <w:t xml:space="preserve">the </w:t>
      </w:r>
      <w:ins w:id="227" w:author="Furl, Nicholas" w:date="2024-09-11T08:51:00Z" w16du:dateUtc="2024-09-11T07:51:00Z">
        <w:r w:rsidR="004449B2" w:rsidRPr="005E59BB">
          <w:rPr>
            <w:i/>
            <w:iCs/>
          </w:rPr>
          <w:t>C</w:t>
        </w:r>
      </w:ins>
      <w:del w:id="228" w:author="Furl, Nicholas" w:date="2024-09-11T08:51:00Z" w16du:dateUtc="2024-09-11T07:51:00Z">
        <w:r w:rsidRPr="005E59BB" w:rsidDel="004449B2">
          <w:rPr>
            <w:i/>
            <w:iCs/>
          </w:rPr>
          <w:delText>c</w:delText>
        </w:r>
      </w:del>
      <w:r w:rsidRPr="005E59BB">
        <w:rPr>
          <w:i/>
          <w:iCs/>
        </w:rPr>
        <w:t xml:space="preserve">ost to </w:t>
      </w:r>
      <w:del w:id="229" w:author="Furl, Nicholas" w:date="2024-09-11T08:51:00Z" w16du:dateUtc="2024-09-11T07:51:00Z">
        <w:r w:rsidRPr="005E59BB" w:rsidDel="004449B2">
          <w:rPr>
            <w:i/>
            <w:iCs/>
          </w:rPr>
          <w:delText>s</w:delText>
        </w:r>
      </w:del>
      <w:ins w:id="230" w:author="Furl, Nicholas" w:date="2024-09-11T08:51:00Z" w16du:dateUtc="2024-09-11T07:51:00Z">
        <w:r w:rsidR="004449B2" w:rsidRPr="005E59BB">
          <w:rPr>
            <w:i/>
            <w:iCs/>
          </w:rPr>
          <w:t>S</w:t>
        </w:r>
      </w:ins>
      <w:r w:rsidRPr="005E59BB">
        <w:rPr>
          <w:i/>
          <w:iCs/>
        </w:rPr>
        <w:t>ample model</w:t>
      </w:r>
      <w:del w:id="231" w:author="Furl, Nicholas" w:date="2024-09-10T15:24:00Z" w16du:dateUtc="2024-09-10T14:24:00Z">
        <w:r w:rsidRPr="005E59BB" w:rsidDel="00A275F5">
          <w:rPr>
            <w:i/>
            <w:iCs/>
          </w:rPr>
          <w:delText xml:space="preserve"> (</w:delText>
        </w:r>
      </w:del>
      <w:del w:id="232" w:author="Furl, Nicholas" w:date="2024-09-10T15:22:00Z" w16du:dateUtc="2024-09-10T14:22:00Z">
        <w:r w:rsidRPr="005E59BB" w:rsidDel="00A275F5">
          <w:rPr>
            <w:i/>
            <w:iCs/>
          </w:rPr>
          <w:delText xml:space="preserve">CS </w:delText>
        </w:r>
      </w:del>
      <w:del w:id="233" w:author="Furl, Nicholas" w:date="2024-09-10T15:23:00Z" w16du:dateUtc="2024-09-10T14:23:00Z">
        <w:r w:rsidRPr="005E59BB" w:rsidDel="00A275F5">
          <w:rPr>
            <w:i/>
            <w:iCs/>
          </w:rPr>
          <w:delText>OV</w:delText>
        </w:r>
      </w:del>
      <w:del w:id="234" w:author="Furl, Nicholas" w:date="2024-09-10T15:24:00Z" w16du:dateUtc="2024-09-10T14:24:00Z">
        <w:r w:rsidRPr="005E59BB" w:rsidDel="00A275F5">
          <w:rPr>
            <w:i/>
            <w:iCs/>
          </w:rPr>
          <w:delText xml:space="preserve"> and </w:delText>
        </w:r>
      </w:del>
      <w:del w:id="235" w:author="Furl, Nicholas" w:date="2024-09-10T15:23:00Z" w16du:dateUtc="2024-09-10T14:23:00Z">
        <w:r w:rsidRPr="005E59BB" w:rsidDel="00A275F5">
          <w:rPr>
            <w:i/>
            <w:iCs/>
          </w:rPr>
          <w:delText>CS SV</w:delText>
        </w:r>
      </w:del>
      <w:del w:id="236" w:author="Furl, Nicholas" w:date="2024-09-10T15:24:00Z" w16du:dateUtc="2024-09-10T14:24:00Z">
        <w:r w:rsidRPr="005E59BB" w:rsidDel="00A275F5">
          <w:rPr>
            <w:i/>
            <w:iCs/>
          </w:rPr>
          <w:delText>)</w:delText>
        </w:r>
      </w:del>
      <w:r w:rsidRPr="005E59BB">
        <w:t xml:space="preserve">. </w:t>
      </w:r>
      <w:del w:id="237" w:author="Furl, Nicholas" w:date="2024-09-10T15:24:00Z" w16du:dateUtc="2024-09-10T14:24:00Z">
        <w:r w:rsidRPr="005E59BB" w:rsidDel="00A275F5">
          <w:delText>CS OV and CS SV</w:delText>
        </w:r>
      </w:del>
      <w:ins w:id="238" w:author="Furl, Nicholas" w:date="2024-09-10T15:24:00Z" w16du:dateUtc="2024-09-10T14:24:00Z">
        <w:r w:rsidR="00A275F5" w:rsidRPr="005E59BB">
          <w:t>These</w:t>
        </w:r>
      </w:ins>
      <w:r w:rsidRPr="005E59BB">
        <w:t xml:space="preserve"> use the Bayesian ideal observer described above as a base, </w:t>
      </w:r>
      <w:r w:rsidR="006F1705" w:rsidRPr="005E59BB">
        <w:t>while</w:t>
      </w:r>
      <w:r w:rsidRPr="005E59BB">
        <w:t xml:space="preserve"> </w:t>
      </w:r>
      <w:r w:rsidR="006F1705" w:rsidRPr="005E59BB">
        <w:t>also</w:t>
      </w:r>
      <w:r w:rsidR="00EF7F79" w:rsidRPr="005E59BB">
        <w:t xml:space="preserve"> </w:t>
      </w:r>
      <w:r w:rsidRPr="005E59BB">
        <w:t>assum</w:t>
      </w:r>
      <w:r w:rsidR="006F1705" w:rsidRPr="005E59BB">
        <w:t>ing</w:t>
      </w:r>
      <w:r w:rsidRPr="005E59BB">
        <w:t xml:space="preserve"> that participant</w:t>
      </w:r>
      <w:r w:rsidR="00EF7F79" w:rsidRPr="005E59BB">
        <w:t xml:space="preserve">s’ </w:t>
      </w:r>
      <w:r w:rsidRPr="005E59BB">
        <w:t xml:space="preserve">otherwise rational Bayesian computations can be biased by a free parameter value. In the case of the </w:t>
      </w:r>
      <w:ins w:id="239" w:author="Furl, Nicholas" w:date="2024-09-10T16:54:00Z" w16du:dateUtc="2024-09-10T15:54:00Z">
        <w:r w:rsidR="006E2D45" w:rsidRPr="005E59BB">
          <w:t xml:space="preserve">Cost to </w:t>
        </w:r>
      </w:ins>
      <w:ins w:id="240" w:author="Furl, Nicholas" w:date="2024-09-11T08:52:00Z" w16du:dateUtc="2024-09-11T07:52:00Z">
        <w:r w:rsidR="004449B2" w:rsidRPr="005E59BB">
          <w:t>S</w:t>
        </w:r>
      </w:ins>
      <w:ins w:id="241" w:author="Furl, Nicholas" w:date="2024-09-10T16:54:00Z" w16du:dateUtc="2024-09-10T15:54:00Z">
        <w:r w:rsidR="006E2D45" w:rsidRPr="005E59BB">
          <w:t xml:space="preserve">ample </w:t>
        </w:r>
      </w:ins>
      <w:del w:id="242" w:author="Furl, Nicholas" w:date="2024-09-10T16:54:00Z" w16du:dateUtc="2024-09-10T15:54:00Z">
        <w:r w:rsidRPr="005E59BB" w:rsidDel="006E2D45">
          <w:delText xml:space="preserve">CO OV and </w:delText>
        </w:r>
      </w:del>
      <w:ins w:id="243" w:author="Furl, Nicholas" w:date="2024-09-10T16:54:00Z" w16du:dateUtc="2024-09-10T15:54:00Z">
        <w:r w:rsidR="006E2D45" w:rsidRPr="005E59BB">
          <w:t>model</w:t>
        </w:r>
      </w:ins>
      <w:ins w:id="244" w:author="Furl, Nicholas" w:date="2024-09-10T16:55:00Z" w16du:dateUtc="2024-09-10T15:55:00Z">
        <w:r w:rsidR="006E2D45" w:rsidRPr="005E59BB">
          <w:t>s</w:t>
        </w:r>
      </w:ins>
      <w:del w:id="245" w:author="Furl, Nicholas" w:date="2024-09-10T16:54:00Z" w16du:dateUtc="2024-09-10T15:54:00Z">
        <w:r w:rsidRPr="005E59BB" w:rsidDel="006E2D45">
          <w:delText>CS SV models</w:delText>
        </w:r>
      </w:del>
      <w:r w:rsidRPr="005E59BB">
        <w:t xml:space="preserve">, the fitted parameter to account for such bias was the cost to sample value </w:t>
      </w:r>
      <w:r w:rsidRPr="005E59BB">
        <w:rPr>
          <w:i/>
          <w:iCs/>
        </w:rPr>
        <w:t xml:space="preserve">C </w:t>
      </w:r>
      <w:r w:rsidRPr="005E59BB">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5E59BB">
        <w:t xml:space="preserve"> in the Ideal Observer Optimality Model section above.  In such a model, participants would undersample if they intrinsically perceive sampling as costly and so adopt a </w:t>
      </w:r>
      <w:r w:rsidR="007F7901" w:rsidRPr="005E59BB">
        <w:t>negatively valued</w:t>
      </w:r>
      <w:r w:rsidRPr="005E59BB">
        <w:t xml:space="preserve"> </w:t>
      </w:r>
      <w:r w:rsidRPr="005E59BB">
        <w:rPr>
          <w:i/>
          <w:iCs/>
        </w:rPr>
        <w:t xml:space="preserve">C, </w:t>
      </w:r>
      <w:r w:rsidRPr="005E59BB">
        <w:t xml:space="preserve">and would oversample if they perceive sampling as rewarding as so adopt a positive </w:t>
      </w:r>
      <w:r w:rsidRPr="005E59BB">
        <w:rPr>
          <w:i/>
          <w:iCs/>
        </w:rPr>
        <w:t>C</w:t>
      </w:r>
      <w:r w:rsidRPr="005E59BB">
        <w:t xml:space="preserve">. We initialised model fitting with a starting </w:t>
      </w:r>
      <w:r w:rsidRPr="005E59BB">
        <w:rPr>
          <w:i/>
          <w:iCs/>
        </w:rPr>
        <w:t>C</w:t>
      </w:r>
      <w:r w:rsidRPr="005E59BB">
        <w:t xml:space="preserve"> value of 0 (i.e., the optimal value)</w:t>
      </w:r>
      <w:r w:rsidR="00323246" w:rsidRPr="005E59BB">
        <w:t xml:space="preserve"> and, during fitting, bounded </w:t>
      </w:r>
      <w:r w:rsidR="00323246" w:rsidRPr="005E59BB">
        <w:rPr>
          <w:i/>
          <w:iCs/>
        </w:rPr>
        <w:t>C</w:t>
      </w:r>
      <w:r w:rsidR="00323246" w:rsidRPr="005E59BB">
        <w:t xml:space="preserve"> to be between -</w:t>
      </w:r>
      <w:r w:rsidR="005B13C0" w:rsidRPr="005E59BB">
        <w:t>100</w:t>
      </w:r>
      <w:r w:rsidR="00323246" w:rsidRPr="005E59BB">
        <w:t xml:space="preserve"> and </w:t>
      </w:r>
      <w:r w:rsidR="005B13C0" w:rsidRPr="005E59BB">
        <w:t>100</w:t>
      </w:r>
      <w:r w:rsidRPr="005E59BB">
        <w:t>.</w:t>
      </w:r>
    </w:p>
    <w:p w14:paraId="3405CD65" w14:textId="64AB1AA8" w:rsidR="00CD408A" w:rsidRPr="005E59BB" w:rsidRDefault="00000000">
      <w:pPr>
        <w:pStyle w:val="Body"/>
        <w:spacing w:after="288" w:line="480" w:lineRule="auto"/>
        <w:ind w:firstLine="720"/>
        <w:rPr>
          <w:sz w:val="20"/>
        </w:rPr>
      </w:pPr>
      <w:r w:rsidRPr="005E59BB">
        <w:t xml:space="preserve">We used a similar approach when building </w:t>
      </w:r>
      <w:r w:rsidRPr="005E59BB">
        <w:rPr>
          <w:rPrChange w:id="246" w:author="Furl, Nicholas" w:date="2024-09-11T09:34:00Z" w16du:dateUtc="2024-09-11T08:34:00Z">
            <w:rPr>
              <w:i/>
              <w:iCs/>
            </w:rPr>
          </w:rPrChange>
        </w:rPr>
        <w:t xml:space="preserve">the </w:t>
      </w:r>
      <w:ins w:id="247" w:author="Furl, Nicholas" w:date="2024-09-10T17:18:00Z" w16du:dateUtc="2024-09-10T16:18:00Z">
        <w:r w:rsidR="00D21754" w:rsidRPr="005E59BB">
          <w:rPr>
            <w:rPrChange w:id="248" w:author="Furl, Nicholas" w:date="2024-09-11T09:34:00Z" w16du:dateUtc="2024-09-11T08:34:00Z">
              <w:rPr>
                <w:i/>
                <w:iCs/>
              </w:rPr>
            </w:rPrChange>
          </w:rPr>
          <w:t>subjective and objective values versions of the</w:t>
        </w:r>
        <w:r w:rsidR="00D21754" w:rsidRPr="005E59BB">
          <w:rPr>
            <w:i/>
            <w:iCs/>
          </w:rPr>
          <w:t xml:space="preserve"> B</w:t>
        </w:r>
      </w:ins>
      <w:del w:id="249" w:author="Furl, Nicholas" w:date="2024-09-10T17:18:00Z" w16du:dateUtc="2024-09-10T16:18:00Z">
        <w:r w:rsidR="00E63829" w:rsidRPr="005E59BB" w:rsidDel="00D21754">
          <w:rPr>
            <w:i/>
            <w:iCs/>
          </w:rPr>
          <w:delText>b</w:delText>
        </w:r>
      </w:del>
      <w:r w:rsidR="00E63829" w:rsidRPr="005E59BB">
        <w:rPr>
          <w:i/>
          <w:iCs/>
        </w:rPr>
        <w:t xml:space="preserve">iased </w:t>
      </w:r>
      <w:ins w:id="250" w:author="Furl, Nicholas" w:date="2024-09-10T17:18:00Z" w16du:dateUtc="2024-09-10T16:18:00Z">
        <w:r w:rsidR="00D21754" w:rsidRPr="005E59BB">
          <w:rPr>
            <w:i/>
            <w:iCs/>
          </w:rPr>
          <w:t>P</w:t>
        </w:r>
      </w:ins>
      <w:del w:id="251" w:author="Furl, Nicholas" w:date="2024-09-10T17:18:00Z" w16du:dateUtc="2024-09-10T16:18:00Z">
        <w:r w:rsidR="00E63829" w:rsidRPr="005E59BB" w:rsidDel="00D21754">
          <w:rPr>
            <w:i/>
            <w:iCs/>
          </w:rPr>
          <w:delText>p</w:delText>
        </w:r>
      </w:del>
      <w:r w:rsidR="00E63829" w:rsidRPr="005E59BB">
        <w:rPr>
          <w:i/>
          <w:iCs/>
        </w:rPr>
        <w:t>rior</w:t>
      </w:r>
      <w:r w:rsidRPr="005E59BB">
        <w:rPr>
          <w:i/>
          <w:iCs/>
        </w:rPr>
        <w:t xml:space="preserve"> model</w:t>
      </w:r>
      <w:del w:id="252" w:author="Furl, Nicholas" w:date="2024-09-10T17:18:00Z" w16du:dateUtc="2024-09-10T16:18:00Z">
        <w:r w:rsidRPr="005E59BB" w:rsidDel="00D21754">
          <w:rPr>
            <w:i/>
            <w:iCs/>
          </w:rPr>
          <w:delText xml:space="preserve"> (</w:delText>
        </w:r>
        <w:r w:rsidR="00E63829" w:rsidRPr="005E59BB" w:rsidDel="00D21754">
          <w:rPr>
            <w:i/>
            <w:iCs/>
          </w:rPr>
          <w:delText>B</w:delText>
        </w:r>
        <w:r w:rsidR="00EF3185" w:rsidRPr="005E59BB" w:rsidDel="00D21754">
          <w:rPr>
            <w:i/>
            <w:iCs/>
          </w:rPr>
          <w:delText>P</w:delText>
        </w:r>
        <w:r w:rsidRPr="005E59BB" w:rsidDel="00D21754">
          <w:rPr>
            <w:i/>
            <w:iCs/>
          </w:rPr>
          <w:delText xml:space="preserve"> OV and </w:delText>
        </w:r>
        <w:r w:rsidR="00E63829" w:rsidRPr="005E59BB" w:rsidDel="00D21754">
          <w:rPr>
            <w:i/>
            <w:iCs/>
          </w:rPr>
          <w:delText>BP</w:delText>
        </w:r>
        <w:r w:rsidRPr="005E59BB" w:rsidDel="00D21754">
          <w:rPr>
            <w:i/>
            <w:iCs/>
          </w:rPr>
          <w:delText xml:space="preserve"> SV)</w:delText>
        </w:r>
      </w:del>
      <w:r w:rsidRPr="005E59BB">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5E59BB">
        <w:t xml:space="preserve">, the mean of the </w:t>
      </w:r>
      <w:r w:rsidR="005B13C0" w:rsidRPr="005E59BB">
        <w:t>prior</w:t>
      </w:r>
      <w:r w:rsidRPr="005E59BB">
        <w:t xml:space="preserve"> generating distribution. Negative values of this parameter can bias an agent to compute pessimistic estimates of future option values by shifting the </w:t>
      </w:r>
      <w:r w:rsidR="00F42536" w:rsidRPr="005E59BB">
        <w:t>prior</w:t>
      </w:r>
      <w:r w:rsidRPr="005E59BB">
        <w:t xml:space="preserve"> mean (i.e., expectation) to be lower. This can lead to undersampling by making the current option appear more appealing compared to the </w:t>
      </w:r>
      <w:r w:rsidR="00EF3185" w:rsidRPr="005E59BB">
        <w:t>artificially deflated</w:t>
      </w:r>
      <w:r w:rsidRPr="005E59BB">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t>
      </w:r>
      <w:r w:rsidRPr="005E59BB">
        <w:lastRenderedPageBreak/>
        <w:t>with a starting value of 0 (i.e., the optimal value)</w:t>
      </w:r>
      <w:r w:rsidR="00633748" w:rsidRPr="005E59BB">
        <w:t xml:space="preserve"> and the </w:t>
      </w:r>
      <w:r w:rsidR="00F42536" w:rsidRPr="005E59BB">
        <w:t>biased prior</w:t>
      </w:r>
      <w:r w:rsidR="00633748" w:rsidRPr="005E59BB">
        <w:t xml:space="preserve"> parameter was bounded </w:t>
      </w:r>
      <w:r w:rsidR="00D40E03" w:rsidRPr="005E59BB">
        <w:t xml:space="preserve">during fitting to be </w:t>
      </w:r>
      <w:r w:rsidR="00633748" w:rsidRPr="005E59BB">
        <w:t>between -100 and 100</w:t>
      </w:r>
      <w:r w:rsidRPr="005E59BB">
        <w:t>.</w:t>
      </w:r>
    </w:p>
    <w:p w14:paraId="1DAD9DBA" w14:textId="77777777" w:rsidR="00CD408A" w:rsidRPr="005E59BB" w:rsidRDefault="00000000">
      <w:pPr>
        <w:pStyle w:val="Body"/>
        <w:spacing w:after="120" w:line="480" w:lineRule="auto"/>
      </w:pPr>
      <w:r w:rsidRPr="005E59BB">
        <w:t>Pilot Studies Methods</w:t>
      </w:r>
    </w:p>
    <w:p w14:paraId="28889947" w14:textId="77777777" w:rsidR="00CD408A" w:rsidRPr="005E59BB" w:rsidRDefault="00000000">
      <w:pPr>
        <w:pStyle w:val="Body"/>
        <w:spacing w:after="120" w:line="480" w:lineRule="auto"/>
      </w:pPr>
      <w:r w:rsidRPr="005E59BB">
        <w:t>Participants</w:t>
      </w:r>
    </w:p>
    <w:p w14:paraId="1B6CEED2" w14:textId="4170451E" w:rsidR="00CD408A" w:rsidRPr="005E59BB" w:rsidRDefault="00000000">
      <w:pPr>
        <w:pStyle w:val="Body"/>
        <w:spacing w:after="288" w:line="480" w:lineRule="auto"/>
        <w:ind w:firstLine="720"/>
      </w:pPr>
      <w:r w:rsidRPr="005E59BB">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5E59BB" w:rsidRDefault="00000000">
      <w:pPr>
        <w:pStyle w:val="Body"/>
        <w:spacing w:after="288" w:line="480" w:lineRule="auto"/>
      </w:pPr>
      <w:r w:rsidRPr="005E59BB">
        <w:t>Procedures</w:t>
      </w:r>
    </w:p>
    <w:p w14:paraId="60E567D7" w14:textId="205F48E9" w:rsidR="00CD408A" w:rsidRPr="005E59BB" w:rsidRDefault="00000000" w:rsidP="00EE7850">
      <w:pPr>
        <w:pStyle w:val="Body"/>
        <w:spacing w:after="288" w:line="480" w:lineRule="auto"/>
      </w:pPr>
      <w:r w:rsidRPr="005E59BB">
        <w:tab/>
      </w:r>
      <w:r w:rsidR="00432A05" w:rsidRPr="005E59BB">
        <w:t xml:space="preserve">We used </w:t>
      </w:r>
      <w:r w:rsidRPr="005E59BB">
        <w:t xml:space="preserve">Gorilla Experiment Builder (Anwyl-Irvine et al., 2020) to create and host Pilot baseline and Pilot full studies. For Pilot baseline, we </w:t>
      </w:r>
      <w:r w:rsidR="00432A05" w:rsidRPr="005E59BB">
        <w:t>attempted to</w:t>
      </w:r>
      <w:r w:rsidRPr="005E59BB">
        <w:t xml:space="preserve"> replicate participant undersampling bias (Cardinale, et al., 2021; Costa &amp; Averbeck, 2015), in which participants sampled fewer options </w:t>
      </w:r>
      <w:r w:rsidR="00EE7850" w:rsidRPr="005E59BB">
        <w:t xml:space="preserve">than </w:t>
      </w:r>
      <w:r w:rsidRPr="005E59BB">
        <w:t xml:space="preserve">the </w:t>
      </w:r>
      <w:proofErr w:type="spellStart"/>
      <w:ins w:id="253" w:author="Furl, Nicholas" w:date="2024-09-11T09:57:00Z" w16du:dateUtc="2024-09-11T08:57:00Z">
        <w:r w:rsidR="006E75DC">
          <w:t>sameI</w:t>
        </w:r>
      </w:ins>
      <w:del w:id="254" w:author="Furl, Nicholas" w:date="2024-09-11T09:57:00Z" w16du:dateUtc="2024-09-11T08:57:00Z">
        <w:r w:rsidRPr="005E59BB" w:rsidDel="006E75DC">
          <w:delText>i</w:delText>
        </w:r>
      </w:del>
      <w:r w:rsidRPr="005E59BB">
        <w:t>deal</w:t>
      </w:r>
      <w:proofErr w:type="spellEnd"/>
      <w:r w:rsidRPr="005E59BB">
        <w:t xml:space="preserve"> </w:t>
      </w:r>
      <w:ins w:id="255" w:author="Furl, Nicholas" w:date="2024-09-11T09:57:00Z" w16du:dateUtc="2024-09-11T08:57:00Z">
        <w:r w:rsidR="006E75DC">
          <w:t>O</w:t>
        </w:r>
      </w:ins>
      <w:del w:id="256" w:author="Furl, Nicholas" w:date="2024-09-11T09:57:00Z" w16du:dateUtc="2024-09-11T08:57:00Z">
        <w:r w:rsidRPr="005E59BB" w:rsidDel="006E75DC">
          <w:delText>o</w:delText>
        </w:r>
      </w:del>
      <w:r w:rsidRPr="005E59BB">
        <w:t>bserver</w:t>
      </w:r>
      <w:del w:id="257" w:author="Furl, Nicholas" w:date="2024-09-11T09:57:00Z" w16du:dateUtc="2024-09-11T08:57:00Z">
        <w:r w:rsidRPr="005E59BB" w:rsidDel="006E75DC">
          <w:delText xml:space="preserve"> </w:delText>
        </w:r>
      </w:del>
      <w:ins w:id="258" w:author="Furl, Nicholas" w:date="2024-09-11T09:57:00Z" w16du:dateUtc="2024-09-11T08:57:00Z">
        <w:r w:rsidR="006E75DC">
          <w:t xml:space="preserve"> as used herein</w:t>
        </w:r>
      </w:ins>
      <w:del w:id="259" w:author="Furl, Nicholas" w:date="2024-09-11T09:57:00Z" w16du:dateUtc="2024-09-11T08:57:00Z">
        <w:r w:rsidRPr="005E59BB" w:rsidDel="006E75DC">
          <w:delText>model</w:delText>
        </w:r>
      </w:del>
      <w:r w:rsidRPr="005E59BB">
        <w:t xml:space="preserve">. Therefore, </w:t>
      </w:r>
      <w:ins w:id="260" w:author="Furl, Nicholas" w:date="2024-09-11T09:58:00Z" w16du:dateUtc="2024-09-11T08:58:00Z">
        <w:r w:rsidR="00DA598B">
          <w:t xml:space="preserve">we matched </w:t>
        </w:r>
        <w:r w:rsidR="006E75DC">
          <w:t>t</w:t>
        </w:r>
      </w:ins>
      <w:del w:id="261" w:author="Furl, Nicholas" w:date="2024-09-11T09:58:00Z" w16du:dateUtc="2024-09-11T08:58:00Z">
        <w:r w:rsidR="00EE7850" w:rsidRPr="005E59BB" w:rsidDel="006E75DC">
          <w:delText>T</w:delText>
        </w:r>
      </w:del>
      <w:r w:rsidR="00EE7850" w:rsidRPr="005E59BB">
        <w:t>he methods of Pilot basel</w:t>
      </w:r>
      <w:ins w:id="262" w:author="Furl, Nicholas" w:date="2024-09-11T09:58:00Z" w16du:dateUtc="2024-09-11T08:58:00Z">
        <w:r w:rsidR="006E75DC">
          <w:t>ine</w:t>
        </w:r>
      </w:ins>
      <w:del w:id="263" w:author="Furl, Nicholas" w:date="2024-09-11T09:58:00Z" w16du:dateUtc="2024-09-11T08:58:00Z">
        <w:r w:rsidR="00EE7850" w:rsidRPr="005E59BB" w:rsidDel="006E75DC">
          <w:delText>ess</w:delText>
        </w:r>
      </w:del>
      <w:r w:rsidR="00EE7850" w:rsidRPr="005E59BB">
        <w:t xml:space="preserve"> </w:t>
      </w:r>
      <w:del w:id="264" w:author="Furl, Nicholas" w:date="2024-09-11T09:58:00Z" w16du:dateUtc="2024-09-11T08:58:00Z">
        <w:r w:rsidR="00EE7850" w:rsidRPr="005E59BB" w:rsidDel="00DA598B">
          <w:delText>were</w:delText>
        </w:r>
        <w:r w:rsidRPr="005E59BB" w:rsidDel="00DA598B">
          <w:delText xml:space="preserve"> matched </w:delText>
        </w:r>
      </w:del>
      <w:r w:rsidR="00EE7850" w:rsidRPr="005E59BB">
        <w:t xml:space="preserve">to </w:t>
      </w:r>
      <w:r w:rsidRPr="005E59BB">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5E59BB">
        <w:t>previously rejected</w:t>
      </w:r>
      <w:r w:rsidRPr="005E59BB">
        <w:t xml:space="preserve"> option values and the number of options remaining in the sequence. </w:t>
      </w:r>
      <w:r w:rsidR="00D8643C" w:rsidRPr="005E59BB">
        <w:t xml:space="preserve">Each </w:t>
      </w:r>
      <w:r w:rsidRPr="005E59BB">
        <w:t>sequence used a</w:t>
      </w:r>
      <w:r w:rsidR="0018363D" w:rsidRPr="005E59BB">
        <w:t xml:space="preserve"> fixed</w:t>
      </w:r>
      <w:r w:rsidRPr="005E59BB">
        <w:t xml:space="preserve"> order of </w:t>
      </w:r>
      <w:r w:rsidR="00D8643C" w:rsidRPr="005E59BB">
        <w:t xml:space="preserve">12 </w:t>
      </w:r>
      <w:r w:rsidRPr="005E59BB">
        <w:t>option values</w:t>
      </w:r>
      <w:r w:rsidR="0018363D" w:rsidRPr="005E59BB">
        <w:t xml:space="preserve">, </w:t>
      </w:r>
      <w:r w:rsidRPr="005E59BB">
        <w:t>so a given sequence</w:t>
      </w:r>
      <w:r w:rsidRPr="005E59BB">
        <w:rPr>
          <w:rtl/>
        </w:rPr>
        <w:t>’</w:t>
      </w:r>
      <w:r w:rsidRPr="005E59BB">
        <w:t>s option values and their order within the sequence was identical for every participant (and corresponding model</w:t>
      </w:r>
      <w:r w:rsidR="004C1556" w:rsidRPr="005E59BB">
        <w:t>s</w:t>
      </w:r>
      <w:r w:rsidRPr="005E59BB">
        <w:t xml:space="preserve">), although the sequences themselves were intermixed randomly. </w:t>
      </w:r>
      <w:r w:rsidRPr="005E59BB">
        <w:rPr>
          <w:rFonts w:ascii="Arial Unicode MS" w:hAnsi="Arial Unicode MS"/>
        </w:rPr>
        <w:br w:type="page"/>
      </w:r>
    </w:p>
    <w:p w14:paraId="5BCD9093" w14:textId="77777777" w:rsidR="00CD408A" w:rsidRPr="005E59BB" w:rsidRDefault="00000000">
      <w:pPr>
        <w:pStyle w:val="Body"/>
        <w:spacing w:after="288" w:line="480" w:lineRule="auto"/>
      </w:pPr>
      <w:r w:rsidRPr="005E59BB">
        <w:rPr>
          <w:noProof/>
        </w:rPr>
        <w:lastRenderedPageBreak/>
        <mc:AlternateContent>
          <mc:Choice Requires="wpg">
            <w:drawing>
              <wp:anchor distT="57150" distB="57150" distL="57150" distR="57150" simplePos="0" relativeHeight="251618304" behindDoc="0" locked="0" layoutInCell="1" allowOverlap="1" wp14:anchorId="73C58B24" wp14:editId="538D5965">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9"/>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8304;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0" o:title="Picture 1"/>
                </v:shape>
                <w10:wrap type="square" anchory="line"/>
              </v:group>
            </w:pict>
          </mc:Fallback>
        </mc:AlternateContent>
      </w:r>
    </w:p>
    <w:p w14:paraId="27C81C4B" w14:textId="77777777" w:rsidR="00CD408A" w:rsidRPr="005E59BB" w:rsidRDefault="00CD408A">
      <w:pPr>
        <w:pStyle w:val="Body"/>
        <w:spacing w:after="288" w:line="480" w:lineRule="auto"/>
        <w:ind w:firstLine="720"/>
      </w:pPr>
    </w:p>
    <w:p w14:paraId="42F23E71" w14:textId="6B4E81D7" w:rsidR="00CD408A" w:rsidRPr="005E59BB" w:rsidRDefault="00000000">
      <w:pPr>
        <w:pStyle w:val="Body"/>
        <w:spacing w:after="288" w:line="480" w:lineRule="auto"/>
        <w:ind w:firstLine="720"/>
      </w:pPr>
      <w:r w:rsidRPr="005E59BB">
        <w:t xml:space="preserve">Like Costa and Averbeck (2015), we rewarded participants financially for choosing one of the top three options in the sequence. Participants in Pilot baseline earned £0.12 per sequence if they chose the best price in the sequence, £0.08 if they chose the </w:t>
      </w:r>
      <w:r w:rsidR="00FF0A8E" w:rsidRPr="005E59BB">
        <w:t>second-best</w:t>
      </w:r>
      <w:r w:rsidRPr="005E59BB">
        <w:t xml:space="preserve"> price, £0.04 if they chose the third best price, and £0 if they chose any other option. These performance-based bonus payments were earned on top of a flat fee, which for all our studies was set in line with Prolific</w:t>
      </w:r>
      <w:r w:rsidRPr="005E59BB">
        <w:rPr>
          <w:rtl/>
        </w:rPr>
        <w:t>’</w:t>
      </w:r>
      <w:r w:rsidRPr="005E59BB">
        <w:t xml:space="preserve">s recommended pay of £7.50 per hour (participants typically finished the study in considerably less time than an hour). Once a choice was made, participants viewed a feedback screen that informed </w:t>
      </w:r>
      <w:r w:rsidRPr="005E59BB">
        <w:lastRenderedPageBreak/>
        <w:t xml:space="preserve">them of their winnings for that sequence. The paradigm utilised fixed screen timings, meaning that participants automatically advanced through the screens, except when asked to </w:t>
      </w:r>
      <w:r w:rsidR="00FF0A8E" w:rsidRPr="005E59BB">
        <w:t>decide</w:t>
      </w:r>
      <w:r w:rsidRPr="005E59BB">
        <w:t xml:space="preserve"> (</w:t>
      </w:r>
      <w:r w:rsidRPr="005E59BB">
        <w:rPr>
          <w:rtl/>
        </w:rPr>
        <w:t>‘</w:t>
      </w:r>
      <w:r w:rsidRPr="005E59BB">
        <w:t>Take this option</w:t>
      </w:r>
      <w:r w:rsidRPr="005E59BB">
        <w:rPr>
          <w:rtl/>
        </w:rPr>
        <w:t xml:space="preserve">’ </w:t>
      </w:r>
      <w:r w:rsidRPr="005E59BB">
        <w:t xml:space="preserve">or </w:t>
      </w:r>
      <w:r w:rsidRPr="005E59BB">
        <w:rPr>
          <w:rtl/>
        </w:rPr>
        <w:t>‘</w:t>
      </w:r>
      <w:r w:rsidRPr="005E59BB">
        <w:t>See next option</w:t>
      </w:r>
      <w:r w:rsidRPr="005E59BB">
        <w:rPr>
          <w:rtl/>
        </w:rPr>
        <w:t>’</w:t>
      </w:r>
      <w:r w:rsidRPr="005E59BB">
        <w:t>). Participants were warned about this feature in the instructions preceding the task.</w:t>
      </w:r>
    </w:p>
    <w:p w14:paraId="62523CAE" w14:textId="35371EEA" w:rsidR="00CD408A" w:rsidRPr="005E59BB" w:rsidRDefault="00000000">
      <w:pPr>
        <w:pStyle w:val="Body"/>
        <w:spacing w:after="288" w:line="480" w:lineRule="auto"/>
        <w:ind w:firstLine="720"/>
      </w:pPr>
      <w:r w:rsidRPr="005E59BB">
        <w:t xml:space="preserve">For Pilot Full, we were interested in </w:t>
      </w:r>
      <w:r w:rsidR="00342E2C" w:rsidRPr="005E59BB">
        <w:t>whether</w:t>
      </w:r>
      <w:r w:rsidRPr="005E59BB">
        <w:t xml:space="preserve"> participant undersampling bias would continue to replicate using the same economic smartphone price task, but when implementing </w:t>
      </w:r>
      <w:r w:rsidR="00342E2C" w:rsidRPr="005E59BB">
        <w:t xml:space="preserve">the “full” complement of </w:t>
      </w:r>
      <w:r w:rsidRPr="005E59BB">
        <w:t xml:space="preserve">methods particulars adapted from studies that revealed oversampling bias instead of undersampling bias (Furl et al., 2019). The logic is that, if </w:t>
      </w:r>
      <w:r w:rsidR="00C263FD" w:rsidRPr="005E59BB">
        <w:t xml:space="preserve">any </w:t>
      </w:r>
      <w:r w:rsidRPr="005E59BB">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5E59BB" w:rsidRDefault="00000000">
      <w:pPr>
        <w:pStyle w:val="Body"/>
        <w:spacing w:after="288" w:line="480" w:lineRule="auto"/>
        <w:ind w:firstLine="720"/>
        <w:rPr>
          <w:rFonts w:cs="Calibri"/>
        </w:rPr>
      </w:pPr>
      <w:r w:rsidRPr="005E59BB">
        <w:t xml:space="preserve">Pilot full added an initial ratings phase (Figure 1B), in which participants rated the </w:t>
      </w:r>
      <w:r w:rsidRPr="005E59BB">
        <w:rPr>
          <w:rFonts w:cs="Times New Roman"/>
          <w:rtl/>
        </w:rPr>
        <w:t>“</w:t>
      </w:r>
      <w:r w:rsidRPr="005E59BB">
        <w:t>attractiveness” 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5E59BB">
        <w:rPr>
          <w:rtl/>
        </w:rPr>
        <w:t>’</w:t>
      </w:r>
      <w:r w:rsidRPr="005E59BB">
        <w:t xml:space="preserve">s correlation coefficient between the two ratings was .83. A blue progress bar was shown continuously at the bottom of the screen to visualise </w:t>
      </w:r>
      <w:r w:rsidRPr="005E59BB">
        <w:rPr>
          <w:rFonts w:cs="Calibri"/>
        </w:rPr>
        <w:t>participant</w:t>
      </w:r>
      <w:r w:rsidR="00EF7F79" w:rsidRPr="005E59BB">
        <w:rPr>
          <w:rFonts w:cs="Calibri"/>
        </w:rPr>
        <w:t xml:space="preserve">s’ </w:t>
      </w:r>
      <w:r w:rsidRPr="005E59BB">
        <w:rPr>
          <w:rFonts w:cs="Calibri"/>
        </w:rPr>
        <w:t xml:space="preserve">progression through the ratings phase. </w:t>
      </w:r>
    </w:p>
    <w:p w14:paraId="6FF84E75" w14:textId="78EAC357" w:rsidR="00CD408A" w:rsidRPr="005E59BB" w:rsidRDefault="00000000">
      <w:pPr>
        <w:pStyle w:val="Body"/>
        <w:spacing w:after="288" w:line="480" w:lineRule="auto"/>
        <w:ind w:firstLine="720"/>
      </w:pPr>
      <w:r w:rsidRPr="005E59BB">
        <w:t xml:space="preserve">The optimal stopping (second) phase of Pilot full (Figure 1B) included five sequences of 12 option values each. As in Pilot baseline, the option values in each sequence were fixed in advance but the </w:t>
      </w:r>
      <w:r w:rsidRPr="005E59BB">
        <w:rPr>
          <w:rFonts w:cs="Calibri"/>
        </w:rPr>
        <w:t>sequence</w:t>
      </w:r>
      <w:r w:rsidR="00EF7F79" w:rsidRPr="005E59BB">
        <w:rPr>
          <w:rFonts w:cs="Calibri"/>
        </w:rPr>
        <w:t xml:space="preserve">s’ </w:t>
      </w:r>
      <w:r w:rsidRPr="005E59BB">
        <w:rPr>
          <w:rFonts w:cs="Calibri"/>
        </w:rPr>
        <w:t>order was randomised</w:t>
      </w:r>
      <w:r w:rsidRPr="005E59BB">
        <w:t xml:space="preserve">. Unlike Pilot baseline, once participants chose one of the </w:t>
      </w:r>
      <w:r w:rsidRPr="005E59BB">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5E59BB">
        <w:t>Also</w:t>
      </w:r>
      <w:proofErr w:type="gramEnd"/>
      <w:r w:rsidRPr="005E59BB">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5E59BB">
        <w:rPr>
          <w:rtl/>
        </w:rPr>
        <w:t>’</w:t>
      </w:r>
      <w:r w:rsidRPr="005E59BB">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5E59BB" w:rsidRDefault="00000000">
      <w:pPr>
        <w:pStyle w:val="Body"/>
        <w:spacing w:after="288" w:line="480" w:lineRule="auto"/>
      </w:pPr>
      <w:r w:rsidRPr="005E59BB">
        <w:t>Pilot Studies Results and Discussion</w:t>
      </w:r>
    </w:p>
    <w:p w14:paraId="6718043F" w14:textId="04083C9F" w:rsidR="00CD408A" w:rsidRPr="005E59BB" w:rsidRDefault="00000000">
      <w:pPr>
        <w:pStyle w:val="Body"/>
        <w:spacing w:after="288" w:line="480" w:lineRule="auto"/>
      </w:pPr>
      <w:r w:rsidRPr="005E59BB">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5E59BB">
        <w:t>both pilot</w:t>
      </w:r>
      <w:r w:rsidRPr="005E59BB">
        <w:t xml:space="preserve"> studies, which yielded similar numbers of samples, with a slight numerical increase for Pilot full. </w:t>
      </w:r>
    </w:p>
    <w:p w14:paraId="1F67CBB1" w14:textId="77777777" w:rsidR="00CD408A" w:rsidRPr="005E59BB" w:rsidRDefault="00CD408A">
      <w:pPr>
        <w:pStyle w:val="Body"/>
        <w:spacing w:after="288" w:line="480" w:lineRule="auto"/>
      </w:pPr>
    </w:p>
    <w:p w14:paraId="6BFE00DE" w14:textId="77777777" w:rsidR="00CD408A" w:rsidRPr="005E59BB" w:rsidRDefault="00CD408A">
      <w:pPr>
        <w:pStyle w:val="Body"/>
        <w:spacing w:after="288" w:line="480" w:lineRule="auto"/>
      </w:pPr>
    </w:p>
    <w:p w14:paraId="0A742E00" w14:textId="77777777" w:rsidR="00CD408A" w:rsidRPr="005E59BB" w:rsidRDefault="00000000">
      <w:pPr>
        <w:pStyle w:val="Body"/>
        <w:spacing w:after="288" w:line="480" w:lineRule="auto"/>
      </w:pPr>
      <w:r w:rsidRPr="005E59BB">
        <w:t xml:space="preserve"> </w:t>
      </w:r>
    </w:p>
    <w:p w14:paraId="26157877" w14:textId="77777777" w:rsidR="00CD408A" w:rsidRPr="005E59BB" w:rsidRDefault="00CD408A">
      <w:pPr>
        <w:pStyle w:val="Body"/>
        <w:spacing w:after="288" w:line="480" w:lineRule="auto"/>
      </w:pPr>
    </w:p>
    <w:p w14:paraId="20BB2521" w14:textId="77777777" w:rsidR="00CD408A" w:rsidRPr="005E59BB" w:rsidRDefault="00000000">
      <w:pPr>
        <w:pStyle w:val="Body"/>
        <w:spacing w:after="288" w:line="480" w:lineRule="auto"/>
      </w:pPr>
      <w:r w:rsidRPr="005E59BB">
        <w:rPr>
          <w:noProof/>
        </w:rPr>
        <w:lastRenderedPageBreak/>
        <mc:AlternateContent>
          <mc:Choice Requires="wpg">
            <w:drawing>
              <wp:anchor distT="57150" distB="57150" distL="57150" distR="57150" simplePos="0" relativeHeight="251610112" behindDoc="0" locked="0" layoutInCell="1" allowOverlap="1" wp14:anchorId="1B139738" wp14:editId="26E5A8E6">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797573C"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del w:id="265" w:author="Furl, Nicholas" w:date="2024-09-11T13:23:00Z" w16du:dateUtc="2024-09-11T12:23:00Z">
                                <w:r w:rsidDel="00F40D0F">
                                  <w:rPr>
                                    <w:lang w:val="en-US"/>
                                  </w:rPr>
                                  <w:delText xml:space="preserve">multiple comparison </w:delText>
                                </w:r>
                                <w:r w:rsidR="00BF6C47" w:rsidDel="00F40D0F">
                                  <w:rPr>
                                    <w:lang w:val="en-US"/>
                                  </w:rPr>
                                  <w:delText>corrected</w:delText>
                                </w:r>
                              </w:del>
                              <w:ins w:id="266" w:author="Furl, Nicholas" w:date="2024-09-11T13:23:00Z" w16du:dateUtc="2024-09-11T12:23:00Z">
                                <w:r w:rsidR="00F40D0F">
                                  <w:rPr>
                                    <w:lang w:val="en-US"/>
                                  </w:rPr>
                                  <w:t>Bonferroni correction</w:t>
                                </w:r>
                              </w:ins>
                              <w:r w:rsidR="00BF6C47">
                                <w:rPr>
                                  <w:lang w:val="en-US"/>
                                </w:rPr>
                                <w:t xml:space="preserve">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1"/>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0112;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797573C"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del w:id="267" w:author="Furl, Nicholas" w:date="2024-09-11T13:23:00Z" w16du:dateUtc="2024-09-11T12:23:00Z">
                          <w:r w:rsidDel="00F40D0F">
                            <w:rPr>
                              <w:lang w:val="en-US"/>
                            </w:rPr>
                            <w:delText xml:space="preserve">multiple comparison </w:delText>
                          </w:r>
                          <w:r w:rsidR="00BF6C47" w:rsidDel="00F40D0F">
                            <w:rPr>
                              <w:lang w:val="en-US"/>
                            </w:rPr>
                            <w:delText>corrected</w:delText>
                          </w:r>
                        </w:del>
                        <w:ins w:id="268" w:author="Furl, Nicholas" w:date="2024-09-11T13:23:00Z" w16du:dateUtc="2024-09-11T12:23:00Z">
                          <w:r w:rsidR="00F40D0F">
                            <w:rPr>
                              <w:lang w:val="en-US"/>
                            </w:rPr>
                            <w:t>Bonferroni correction</w:t>
                          </w:r>
                        </w:ins>
                        <w:r w:rsidR="00BF6C47">
                          <w:rPr>
                            <w:lang w:val="en-US"/>
                          </w:rPr>
                          <w:t xml:space="preserve">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2" o:title="Picture 27" croptop="4318f" cropbottom="28682f" cropleft="3224f" cropright="6114f"/>
                </v:shape>
                <w10:wrap type="square" anchory="line"/>
              </v:group>
            </w:pict>
          </mc:Fallback>
        </mc:AlternateContent>
      </w:r>
    </w:p>
    <w:p w14:paraId="1374783E" w14:textId="77777777" w:rsidR="00CD408A" w:rsidRPr="005E59BB" w:rsidRDefault="00CD408A">
      <w:pPr>
        <w:pStyle w:val="Body"/>
        <w:spacing w:after="288" w:line="480" w:lineRule="auto"/>
      </w:pPr>
    </w:p>
    <w:p w14:paraId="7635940C" w14:textId="77777777" w:rsidR="00CD408A" w:rsidRPr="005E59BB" w:rsidRDefault="00CD408A">
      <w:pPr>
        <w:pStyle w:val="Body"/>
        <w:spacing w:after="288" w:line="480" w:lineRule="auto"/>
      </w:pPr>
    </w:p>
    <w:p w14:paraId="007D930A" w14:textId="77777777" w:rsidR="00CD408A" w:rsidRPr="005E59BB" w:rsidRDefault="00CD408A">
      <w:pPr>
        <w:pStyle w:val="Body"/>
        <w:spacing w:after="288" w:line="480" w:lineRule="auto"/>
      </w:pPr>
    </w:p>
    <w:p w14:paraId="6C7E91B7" w14:textId="77777777" w:rsidR="00CD408A" w:rsidRPr="005E59BB" w:rsidRDefault="00CD408A">
      <w:pPr>
        <w:pStyle w:val="Body"/>
        <w:spacing w:after="288" w:line="480" w:lineRule="auto"/>
      </w:pPr>
    </w:p>
    <w:p w14:paraId="4EA90454" w14:textId="77777777" w:rsidR="00CD408A" w:rsidRPr="005E59BB" w:rsidRDefault="00CD408A">
      <w:pPr>
        <w:pStyle w:val="Body"/>
        <w:spacing w:after="288" w:line="480" w:lineRule="auto"/>
      </w:pPr>
    </w:p>
    <w:p w14:paraId="4517F0A5" w14:textId="77777777" w:rsidR="00CD408A" w:rsidRPr="005E59BB" w:rsidRDefault="00CD408A">
      <w:pPr>
        <w:pStyle w:val="Body"/>
        <w:spacing w:after="288" w:line="480" w:lineRule="auto"/>
      </w:pPr>
    </w:p>
    <w:p w14:paraId="4277B385" w14:textId="77777777" w:rsidR="00CD408A" w:rsidRPr="005E59BB" w:rsidRDefault="00CD408A">
      <w:pPr>
        <w:pStyle w:val="Body"/>
        <w:spacing w:after="288" w:line="480" w:lineRule="auto"/>
      </w:pPr>
    </w:p>
    <w:p w14:paraId="052EDD65" w14:textId="77777777" w:rsidR="00CD408A" w:rsidRPr="005E59BB" w:rsidRDefault="00CD408A">
      <w:pPr>
        <w:pStyle w:val="Body"/>
        <w:spacing w:after="288" w:line="480" w:lineRule="auto"/>
      </w:pPr>
    </w:p>
    <w:p w14:paraId="71F02AA1" w14:textId="77777777" w:rsidR="00CD408A" w:rsidRPr="005E59BB" w:rsidRDefault="00000000">
      <w:pPr>
        <w:pStyle w:val="Body"/>
        <w:spacing w:after="288" w:line="480" w:lineRule="auto"/>
      </w:pPr>
      <w:r w:rsidRPr="005E59BB">
        <w:br/>
      </w:r>
    </w:p>
    <w:p w14:paraId="55473E55" w14:textId="77777777" w:rsidR="00CD408A" w:rsidRPr="005E59BB" w:rsidRDefault="00CD408A">
      <w:pPr>
        <w:pStyle w:val="Body"/>
        <w:spacing w:after="288" w:line="480" w:lineRule="auto"/>
      </w:pPr>
    </w:p>
    <w:p w14:paraId="292F2F27" w14:textId="77777777" w:rsidR="00CD408A" w:rsidRPr="005E59BB" w:rsidRDefault="00CD408A">
      <w:pPr>
        <w:pStyle w:val="Body"/>
        <w:spacing w:after="288" w:line="480" w:lineRule="auto"/>
      </w:pPr>
    </w:p>
    <w:p w14:paraId="1230B0B4" w14:textId="77777777" w:rsidR="00CD408A" w:rsidRPr="005E59BB" w:rsidRDefault="00CD408A">
      <w:pPr>
        <w:pStyle w:val="Body"/>
        <w:spacing w:after="288" w:line="480" w:lineRule="auto"/>
      </w:pPr>
    </w:p>
    <w:p w14:paraId="70F7B271" w14:textId="6FA901B2" w:rsidR="00CD408A" w:rsidRPr="005E59BB" w:rsidRDefault="00BE1A03">
      <w:pPr>
        <w:pStyle w:val="Body"/>
        <w:spacing w:after="288" w:line="480" w:lineRule="auto"/>
      </w:pPr>
      <w:r w:rsidRPr="005E59BB">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4808F387"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w:t>
                              </w:r>
                              <w:del w:id="269" w:author="Furl, Nicholas" w:date="2024-09-11T09:36:00Z" w16du:dateUtc="2024-09-11T08:36:00Z">
                                <w:r w:rsidDel="00BA5908">
                                  <w:rPr>
                                    <w:lang w:val="en-US"/>
                                  </w:rPr>
                                  <w:delText xml:space="preserve">IO </w:delText>
                                </w:r>
                              </w:del>
                              <w:ins w:id="270" w:author="Furl, Nicholas" w:date="2024-09-11T09:36:00Z" w16du:dateUtc="2024-09-11T08:36:00Z">
                                <w:r w:rsidR="00BA5908">
                                  <w:rPr>
                                    <w:lang w:val="en-US"/>
                                  </w:rPr>
                                  <w:t>Ideal Observer</w:t>
                                </w:r>
                                <w:r w:rsidR="00BA5908">
                                  <w:rPr>
                                    <w:lang w:val="en-US"/>
                                  </w:rPr>
                                  <w:t xml:space="preserve"> </w:t>
                                </w:r>
                              </w:ins>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del w:id="271" w:author="Furl, Nicholas" w:date="2024-09-11T09:36:00Z" w16du:dateUtc="2024-09-11T08:36:00Z">
                                <w:r w:rsidR="002B4D3C" w:rsidDel="00BA5908">
                                  <w:rPr>
                                    <w:lang w:val="en-US"/>
                                  </w:rPr>
                                  <w:delText xml:space="preserve">BP </w:delText>
                                </w:r>
                              </w:del>
                              <w:ins w:id="272" w:author="Furl, Nicholas" w:date="2024-09-11T09:38:00Z" w16du:dateUtc="2024-09-11T08:38:00Z">
                                <w:r w:rsidR="00B268B4">
                                  <w:rPr>
                                    <w:lang w:val="en-US"/>
                                  </w:rPr>
                                  <w:t>t</w:t>
                                </w:r>
                              </w:ins>
                              <w:ins w:id="273" w:author="Furl, Nicholas" w:date="2024-09-11T09:36:00Z" w16du:dateUtc="2024-09-11T08:36:00Z">
                                <w:r w:rsidR="00BA5908">
                                  <w:rPr>
                                    <w:lang w:val="en-US"/>
                                  </w:rPr>
                                  <w:t>he Biased Prior</w:t>
                                </w:r>
                                <w:r w:rsidR="00BA5908">
                                  <w:rPr>
                                    <w:lang w:val="en-US"/>
                                  </w:rPr>
                                  <w:t xml:space="preserve"> </w:t>
                                </w:r>
                              </w:ins>
                              <w:r w:rsidR="002B4D3C">
                                <w:rPr>
                                  <w:lang w:val="en-US"/>
                                </w:rPr>
                                <w:t>model</w:t>
                              </w:r>
                              <w:del w:id="274" w:author="Furl, Nicholas" w:date="2024-09-11T09:36:00Z" w16du:dateUtc="2024-09-11T08:36:00Z">
                                <w:r w:rsidR="002B4D3C" w:rsidDel="00BA5908">
                                  <w:rPr>
                                    <w:lang w:val="en-US"/>
                                  </w:rPr>
                                  <w:delText>s</w:delText>
                                </w:r>
                              </w:del>
                              <w:r w:rsidR="002B4D3C">
                                <w:rPr>
                                  <w:lang w:val="en-US"/>
                                </w:rPr>
                                <w:t xml:space="preserve">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4808F387"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w:t>
                        </w:r>
                        <w:del w:id="275" w:author="Furl, Nicholas" w:date="2024-09-11T09:36:00Z" w16du:dateUtc="2024-09-11T08:36:00Z">
                          <w:r w:rsidDel="00BA5908">
                            <w:rPr>
                              <w:lang w:val="en-US"/>
                            </w:rPr>
                            <w:delText xml:space="preserve">IO </w:delText>
                          </w:r>
                        </w:del>
                        <w:ins w:id="276" w:author="Furl, Nicholas" w:date="2024-09-11T09:36:00Z" w16du:dateUtc="2024-09-11T08:36:00Z">
                          <w:r w:rsidR="00BA5908">
                            <w:rPr>
                              <w:lang w:val="en-US"/>
                            </w:rPr>
                            <w:t>Ideal Observer</w:t>
                          </w:r>
                          <w:r w:rsidR="00BA5908">
                            <w:rPr>
                              <w:lang w:val="en-US"/>
                            </w:rPr>
                            <w:t xml:space="preserve"> </w:t>
                          </w:r>
                        </w:ins>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del w:id="277" w:author="Furl, Nicholas" w:date="2024-09-11T09:36:00Z" w16du:dateUtc="2024-09-11T08:36:00Z">
                          <w:r w:rsidR="002B4D3C" w:rsidDel="00BA5908">
                            <w:rPr>
                              <w:lang w:val="en-US"/>
                            </w:rPr>
                            <w:delText xml:space="preserve">BP </w:delText>
                          </w:r>
                        </w:del>
                        <w:ins w:id="278" w:author="Furl, Nicholas" w:date="2024-09-11T09:38:00Z" w16du:dateUtc="2024-09-11T08:38:00Z">
                          <w:r w:rsidR="00B268B4">
                            <w:rPr>
                              <w:lang w:val="en-US"/>
                            </w:rPr>
                            <w:t>t</w:t>
                          </w:r>
                        </w:ins>
                        <w:ins w:id="279" w:author="Furl, Nicholas" w:date="2024-09-11T09:36:00Z" w16du:dateUtc="2024-09-11T08:36:00Z">
                          <w:r w:rsidR="00BA5908">
                            <w:rPr>
                              <w:lang w:val="en-US"/>
                            </w:rPr>
                            <w:t>he Biased Prior</w:t>
                          </w:r>
                          <w:r w:rsidR="00BA5908">
                            <w:rPr>
                              <w:lang w:val="en-US"/>
                            </w:rPr>
                            <w:t xml:space="preserve"> </w:t>
                          </w:r>
                        </w:ins>
                        <w:r w:rsidR="002B4D3C">
                          <w:rPr>
                            <w:lang w:val="en-US"/>
                          </w:rPr>
                          <w:t>model</w:t>
                        </w:r>
                        <w:del w:id="280" w:author="Furl, Nicholas" w:date="2024-09-11T09:36:00Z" w16du:dateUtc="2024-09-11T08:36:00Z">
                          <w:r w:rsidR="002B4D3C" w:rsidDel="00BA5908">
                            <w:rPr>
                              <w:lang w:val="en-US"/>
                            </w:rPr>
                            <w:delText>s</w:delText>
                          </w:r>
                        </w:del>
                        <w:r w:rsidR="002B4D3C">
                          <w:rPr>
                            <w:lang w:val="en-US"/>
                          </w:rPr>
                          <w:t xml:space="preserve">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4" o:title="A screenshot of a graph&#10;&#10;Description automatically generated"/>
                </v:shape>
                <w10:wrap type="square"/>
              </v:group>
            </w:pict>
          </mc:Fallback>
        </mc:AlternateContent>
      </w:r>
    </w:p>
    <w:p w14:paraId="26D7CFFE" w14:textId="56DCE7F0" w:rsidR="00CD408A" w:rsidRPr="005E59BB" w:rsidRDefault="00BF2BFA" w:rsidP="00BF2BFA">
      <w:pPr>
        <w:pStyle w:val="Body"/>
        <w:spacing w:after="288" w:line="480" w:lineRule="auto"/>
        <w:ind w:firstLine="720"/>
      </w:pPr>
      <w:r w:rsidRPr="005E59BB">
        <w:lastRenderedPageBreak/>
        <w:t xml:space="preserve">Figure 3 shows results from the comparison of human </w:t>
      </w:r>
      <w:r w:rsidRPr="005E59BB">
        <w:rPr>
          <w:rFonts w:cs="Calibri"/>
        </w:rPr>
        <w:t>participants’ sampling</w:t>
      </w:r>
      <w:r w:rsidRPr="005E59BB">
        <w:t xml:space="preserve"> with sampling of the ideal observer and theoretical models. As expected, we successfully replicated undersampling in the Pilot baseline condition (Figure 3, </w:t>
      </w:r>
      <w:r w:rsidR="009B12F1" w:rsidRPr="005E59BB">
        <w:t>upper left</w:t>
      </w:r>
      <w:r w:rsidRPr="005E59BB">
        <w:t>), where participants sampled fewer options than the ideal observer (Cohen</w:t>
      </w:r>
      <w:r w:rsidRPr="005E59BB">
        <w:rPr>
          <w:rtl/>
        </w:rPr>
        <w:t>’</w:t>
      </w:r>
      <w:r w:rsidRPr="005E59BB">
        <w:t xml:space="preserve">s </w:t>
      </w:r>
      <w:r w:rsidRPr="005E59BB">
        <w:rPr>
          <w:i/>
          <w:iCs/>
        </w:rPr>
        <w:t>d</w:t>
      </w:r>
      <w:r w:rsidRPr="005E59BB">
        <w:t xml:space="preserve"> = -2.52). All the theoretical models, after fitting to Pilot baseline data, resembled the participants to some degree, as they all showed some degree of undersampling, compared to </w:t>
      </w:r>
      <w:del w:id="281" w:author="Furl, Nicholas" w:date="2024-09-11T09:06:00Z" w16du:dateUtc="2024-09-11T08:06:00Z">
        <w:r w:rsidRPr="005E59BB" w:rsidDel="007C5D9C">
          <w:delText>IO OV</w:delText>
        </w:r>
      </w:del>
      <w:ins w:id="282" w:author="Furl, Nicholas" w:date="2024-09-11T09:06:00Z" w16du:dateUtc="2024-09-11T08:06:00Z">
        <w:r w:rsidR="007C5D9C" w:rsidRPr="005E59BB">
          <w:t>the objective values version of the Ideal Observer</w:t>
        </w:r>
      </w:ins>
      <w:r w:rsidRPr="005E59BB">
        <w:t xml:space="preserve">. Bayesian pairwise tests (Figure 3, left column, second row), showed that </w:t>
      </w:r>
      <w:del w:id="283" w:author="Furl, Nicholas" w:date="2024-09-10T16:55:00Z" w16du:dateUtc="2024-09-10T15:55:00Z">
        <w:r w:rsidRPr="005E59BB" w:rsidDel="006E2D45">
          <w:delText xml:space="preserve">CS </w:delText>
        </w:r>
      </w:del>
      <w:ins w:id="284" w:author="Furl, Nicholas" w:date="2024-09-10T16:55:00Z" w16du:dateUtc="2024-09-10T15:55:00Z">
        <w:r w:rsidR="006E2D45" w:rsidRPr="005E59BB">
          <w:t>the Cost to Sample</w:t>
        </w:r>
        <w:r w:rsidR="006E2D45" w:rsidRPr="005E59BB">
          <w:t xml:space="preserve"> </w:t>
        </w:r>
      </w:ins>
      <w:r w:rsidR="008371F3" w:rsidRPr="005E59BB">
        <w:t xml:space="preserve">and </w:t>
      </w:r>
      <w:del w:id="285" w:author="Furl, Nicholas" w:date="2024-09-10T16:55:00Z" w16du:dateUtc="2024-09-10T15:55:00Z">
        <w:r w:rsidR="008371F3" w:rsidRPr="005E59BB" w:rsidDel="006E2D45">
          <w:delText xml:space="preserve">BP </w:delText>
        </w:r>
      </w:del>
      <w:ins w:id="286" w:author="Furl, Nicholas" w:date="2024-09-10T16:55:00Z" w16du:dateUtc="2024-09-10T15:55:00Z">
        <w:r w:rsidR="006E2D45" w:rsidRPr="005E59BB">
          <w:t>Biased Prior models</w:t>
        </w:r>
        <w:r w:rsidR="006E2D45" w:rsidRPr="005E59BB">
          <w:t xml:space="preserve"> </w:t>
        </w:r>
      </w:ins>
      <w:r w:rsidR="008371F3" w:rsidRPr="005E59BB">
        <w:t xml:space="preserve">were not statistically </w:t>
      </w:r>
      <w:proofErr w:type="gramStart"/>
      <w:r w:rsidR="008371F3" w:rsidRPr="005E59BB">
        <w:t>distinguishable</w:t>
      </w:r>
      <w:proofErr w:type="gramEnd"/>
      <w:r w:rsidR="008371F3" w:rsidRPr="005E59BB">
        <w:t xml:space="preserve"> but both outperformed </w:t>
      </w:r>
      <w:del w:id="287" w:author="Furl, Nicholas" w:date="2024-09-10T16:55:00Z" w16du:dateUtc="2024-09-10T15:55:00Z">
        <w:r w:rsidR="001E33BD" w:rsidRPr="005E59BB" w:rsidDel="006E2D45">
          <w:delText>CO</w:delText>
        </w:r>
      </w:del>
      <w:ins w:id="288" w:author="Furl, Nicholas" w:date="2024-09-10T16:55:00Z" w16du:dateUtc="2024-09-10T15:55:00Z">
        <w:r w:rsidR="006E2D45" w:rsidRPr="005E59BB">
          <w:t>the Cut Off heuristic</w:t>
        </w:r>
      </w:ins>
      <w:r w:rsidR="001E33BD" w:rsidRPr="005E59BB">
        <w:t xml:space="preserve">.  </w:t>
      </w:r>
      <w:del w:id="289" w:author="Furl, Nicholas" w:date="2024-09-10T16:55:00Z" w16du:dateUtc="2024-09-10T15:55:00Z">
        <w:r w:rsidR="001E33BD" w:rsidRPr="005E59BB" w:rsidDel="006E2D45">
          <w:delText xml:space="preserve">BP </w:delText>
        </w:r>
      </w:del>
      <w:ins w:id="290" w:author="Furl, Nicholas" w:date="2024-09-10T16:55:00Z" w16du:dateUtc="2024-09-10T15:55:00Z">
        <w:r w:rsidR="006E2D45" w:rsidRPr="005E59BB">
          <w:t>Biased Prior</w:t>
        </w:r>
        <w:r w:rsidR="006E2D45" w:rsidRPr="005E59BB">
          <w:t xml:space="preserve"> </w:t>
        </w:r>
      </w:ins>
      <w:r w:rsidR="001E33BD" w:rsidRPr="005E59BB">
        <w:t xml:space="preserve">was the best fitting model for most participants, though </w:t>
      </w:r>
      <w:del w:id="291" w:author="Furl, Nicholas" w:date="2024-09-10T16:55:00Z" w16du:dateUtc="2024-09-10T15:55:00Z">
        <w:r w:rsidR="001E33BD" w:rsidRPr="005E59BB" w:rsidDel="006E2D45">
          <w:delText xml:space="preserve">CS </w:delText>
        </w:r>
      </w:del>
      <w:ins w:id="292" w:author="Furl, Nicholas" w:date="2024-09-10T16:56:00Z" w16du:dateUtc="2024-09-10T15:56:00Z">
        <w:r w:rsidR="006E2D45" w:rsidRPr="005E59BB">
          <w:t>the Cost to Sample model</w:t>
        </w:r>
      </w:ins>
      <w:ins w:id="293" w:author="Furl, Nicholas" w:date="2024-09-10T16:55:00Z" w16du:dateUtc="2024-09-10T15:55:00Z">
        <w:r w:rsidR="006E2D45" w:rsidRPr="005E59BB">
          <w:t xml:space="preserve"> </w:t>
        </w:r>
      </w:ins>
      <w:r w:rsidR="001E33BD" w:rsidRPr="005E59BB">
        <w:t xml:space="preserve">was the best fitting model for a sizable </w:t>
      </w:r>
      <w:r w:rsidR="002E04F6" w:rsidRPr="005E59BB">
        <w:t>number</w:t>
      </w:r>
      <w:ins w:id="294" w:author="Furl, Nicholas" w:date="2024-09-10T16:56:00Z" w16du:dateUtc="2024-09-10T15:56:00Z">
        <w:r w:rsidR="006E2D45" w:rsidRPr="005E59BB">
          <w:t xml:space="preserve"> of participants</w:t>
        </w:r>
      </w:ins>
      <w:r w:rsidR="001E33BD" w:rsidRPr="005E59BB">
        <w:t>.</w:t>
      </w:r>
    </w:p>
    <w:p w14:paraId="0DD8CAFC" w14:textId="5E8F0CC2" w:rsidR="00A0618C" w:rsidRPr="005E59BB" w:rsidRDefault="001C7356" w:rsidP="00144675">
      <w:pPr>
        <w:pStyle w:val="Body"/>
        <w:spacing w:after="288" w:line="480" w:lineRule="auto"/>
        <w:ind w:firstLine="720"/>
      </w:pPr>
      <w:r w:rsidRPr="005E59BB">
        <w:t>Our hypothesis that some task feature in Pilot full would eliminate the undersampling bias observed in Pilot 1 was fulfilled</w:t>
      </w:r>
      <w:r w:rsidR="00144675" w:rsidRPr="005E59BB">
        <w:t>.</w:t>
      </w:r>
      <w:r w:rsidRPr="005E59BB">
        <w:t xml:space="preserve"> </w:t>
      </w:r>
      <w:r w:rsidR="00144675" w:rsidRPr="005E59BB">
        <w:t xml:space="preserve">This </w:t>
      </w:r>
      <w:r w:rsidR="00B718F0" w:rsidRPr="005E59BB">
        <w:t>contrast</w:t>
      </w:r>
      <w:r w:rsidR="00144675" w:rsidRPr="005E59BB">
        <w:t xml:space="preserve"> between </w:t>
      </w:r>
      <w:r w:rsidR="00B718F0" w:rsidRPr="005E59BB">
        <w:t xml:space="preserve">pilot </w:t>
      </w:r>
      <w:r w:rsidR="00144675" w:rsidRPr="005E59BB">
        <w:t xml:space="preserve">studies does not seem to arise because participants sampled differently, but rather because </w:t>
      </w:r>
      <w:r w:rsidRPr="005E59BB">
        <w:t>the ideal observer</w:t>
      </w:r>
      <w:r w:rsidR="00144675" w:rsidRPr="005E59BB">
        <w:t xml:space="preserve">s </w:t>
      </w:r>
      <w:r w:rsidR="004662E6" w:rsidRPr="005E59BB">
        <w:t>sampled less</w:t>
      </w:r>
      <w:r w:rsidR="00B718F0" w:rsidRPr="005E59BB">
        <w:t xml:space="preserve"> </w:t>
      </w:r>
      <w:r w:rsidR="00144675" w:rsidRPr="005E59BB">
        <w:t>in Pilot</w:t>
      </w:r>
      <w:r w:rsidR="004662E6" w:rsidRPr="005E59BB">
        <w:t xml:space="preserve"> full</w:t>
      </w:r>
      <w:r w:rsidRPr="005E59BB">
        <w:t xml:space="preserve">, compared to Pilot baseline. </w:t>
      </w:r>
      <w:r w:rsidR="00B718F0" w:rsidRPr="005E59BB">
        <w:t>In Pilot full, p</w:t>
      </w:r>
      <w:r w:rsidRPr="005E59BB">
        <w:rPr>
          <w:rFonts w:cs="Calibri"/>
        </w:rPr>
        <w:t>articipant</w:t>
      </w:r>
      <w:r w:rsidR="00EF7F79" w:rsidRPr="005E59BB">
        <w:rPr>
          <w:rFonts w:cs="Calibri"/>
        </w:rPr>
        <w:t xml:space="preserve">s’ </w:t>
      </w:r>
      <w:r w:rsidRPr="005E59BB">
        <w:rPr>
          <w:rFonts w:cs="Calibri"/>
        </w:rPr>
        <w:t xml:space="preserve">sampling </w:t>
      </w:r>
      <w:r w:rsidR="00B718F0" w:rsidRPr="005E59BB">
        <w:t xml:space="preserve">(Figure 3, top right) </w:t>
      </w:r>
      <w:r w:rsidRPr="005E59BB">
        <w:rPr>
          <w:rFonts w:cs="Calibri"/>
        </w:rPr>
        <w:t xml:space="preserve">was </w:t>
      </w:r>
      <w:r w:rsidRPr="005E59BB">
        <w:t xml:space="preserve">statistically equivalent to </w:t>
      </w:r>
      <w:del w:id="295" w:author="Furl, Nicholas" w:date="2024-09-11T09:06:00Z" w16du:dateUtc="2024-09-11T08:06:00Z">
        <w:r w:rsidRPr="005E59BB" w:rsidDel="007C5D9C">
          <w:delText xml:space="preserve">IO OV </w:delText>
        </w:r>
      </w:del>
      <w:r w:rsidR="00B718F0" w:rsidRPr="005E59BB">
        <w:t xml:space="preserve">sampling </w:t>
      </w:r>
      <w:ins w:id="296" w:author="Furl, Nicholas" w:date="2024-09-11T09:06:00Z" w16du:dateUtc="2024-09-11T08:06:00Z">
        <w:r w:rsidR="007C5D9C" w:rsidRPr="005E59BB">
          <w:t xml:space="preserve">for the </w:t>
        </w:r>
      </w:ins>
      <w:ins w:id="297" w:author="Furl, Nicholas" w:date="2024-09-11T09:07:00Z" w16du:dateUtc="2024-09-11T08:07:00Z">
        <w:r w:rsidR="007C5D9C" w:rsidRPr="005E59BB">
          <w:t xml:space="preserve">objective values version of the Ideal Observer </w:t>
        </w:r>
      </w:ins>
      <w:r w:rsidRPr="005E59BB">
        <w:t>(Cohen</w:t>
      </w:r>
      <w:r w:rsidRPr="005E59BB">
        <w:rPr>
          <w:rtl/>
        </w:rPr>
        <w:t>’</w:t>
      </w:r>
      <w:r w:rsidRPr="005E59BB">
        <w:t xml:space="preserve">s </w:t>
      </w:r>
      <w:r w:rsidRPr="005E59BB">
        <w:rPr>
          <w:i/>
          <w:iCs/>
        </w:rPr>
        <w:t>d</w:t>
      </w:r>
      <w:r w:rsidRPr="005E59BB">
        <w:t xml:space="preserve"> = .17)</w:t>
      </w:r>
      <w:r w:rsidR="00B718F0" w:rsidRPr="005E59BB">
        <w:t xml:space="preserve"> and even significantly greater tha</w:t>
      </w:r>
      <w:ins w:id="298" w:author="Furl, Nicholas" w:date="2024-09-11T09:07:00Z" w16du:dateUtc="2024-09-11T08:07:00Z">
        <w:r w:rsidR="007C5D9C" w:rsidRPr="005E59BB">
          <w:t>n sampling for the</w:t>
        </w:r>
      </w:ins>
      <w:del w:id="299" w:author="Furl, Nicholas" w:date="2024-09-11T09:07:00Z" w16du:dateUtc="2024-09-11T08:07:00Z">
        <w:r w:rsidR="00B718F0" w:rsidRPr="005E59BB" w:rsidDel="007C5D9C">
          <w:delText>t</w:delText>
        </w:r>
      </w:del>
      <w:r w:rsidR="00B718F0" w:rsidRPr="005E59BB">
        <w:t xml:space="preserve"> </w:t>
      </w:r>
      <w:del w:id="300" w:author="Furl, Nicholas" w:date="2024-09-11T09:07:00Z" w16du:dateUtc="2024-09-11T08:07:00Z">
        <w:r w:rsidR="00B718F0" w:rsidRPr="005E59BB" w:rsidDel="007C5D9C">
          <w:delText>IO SV</w:delText>
        </w:r>
      </w:del>
      <w:ins w:id="301" w:author="Furl, Nicholas" w:date="2024-09-11T09:07:00Z" w16du:dateUtc="2024-09-11T08:07:00Z">
        <w:r w:rsidR="007C5D9C" w:rsidRPr="005E59BB">
          <w:t xml:space="preserve">subjective values version of the Ideal Observer </w:t>
        </w:r>
      </w:ins>
      <w:del w:id="302" w:author="Furl, Nicholas" w:date="2024-09-11T09:07:00Z" w16du:dateUtc="2024-09-11T08:07:00Z">
        <w:r w:rsidR="00B718F0" w:rsidRPr="005E59BB" w:rsidDel="007C5D9C">
          <w:delText xml:space="preserve"> sampling</w:delText>
        </w:r>
      </w:del>
      <w:del w:id="303" w:author="Furl, Nicholas" w:date="2024-09-11T09:58:00Z" w16du:dateUtc="2024-09-11T08:58:00Z">
        <w:r w:rsidR="00B718F0" w:rsidRPr="005E59BB" w:rsidDel="001B206D">
          <w:delText xml:space="preserve"> </w:delText>
        </w:r>
      </w:del>
      <w:r w:rsidR="00B718F0" w:rsidRPr="005E59BB">
        <w:t>(</w:t>
      </w:r>
      <w:r w:rsidRPr="005E59BB">
        <w:t>Cohen</w:t>
      </w:r>
      <w:r w:rsidRPr="005E59BB">
        <w:rPr>
          <w:rtl/>
        </w:rPr>
        <w:t>’</w:t>
      </w:r>
      <w:r w:rsidRPr="005E59BB">
        <w:t xml:space="preserve">s </w:t>
      </w:r>
      <w:r w:rsidRPr="005E59BB">
        <w:rPr>
          <w:i/>
          <w:iCs/>
        </w:rPr>
        <w:t>d</w:t>
      </w:r>
      <w:r w:rsidRPr="005E59BB">
        <w:t xml:space="preserve"> = .45). </w:t>
      </w:r>
      <w:r w:rsidR="008E4B13" w:rsidRPr="005E59BB">
        <w:t xml:space="preserve">Study 1 will address </w:t>
      </w:r>
      <w:del w:id="304" w:author="Furl, Nicholas" w:date="2024-09-11T09:07:00Z" w16du:dateUtc="2024-09-11T08:07:00Z">
        <w:r w:rsidR="008E4B13" w:rsidRPr="005E59BB" w:rsidDel="007C5D9C">
          <w:delText xml:space="preserve">what </w:delText>
        </w:r>
      </w:del>
      <w:ins w:id="305" w:author="Furl, Nicholas" w:date="2024-09-11T09:07:00Z" w16du:dateUtc="2024-09-11T08:07:00Z">
        <w:r w:rsidR="007C5D9C" w:rsidRPr="005E59BB">
          <w:t>which</w:t>
        </w:r>
        <w:r w:rsidR="007C5D9C" w:rsidRPr="005E59BB">
          <w:t xml:space="preserve"> </w:t>
        </w:r>
      </w:ins>
      <w:r w:rsidR="008E4B13" w:rsidRPr="005E59BB">
        <w:t>methods alter</w:t>
      </w:r>
      <w:r w:rsidR="00170ED9" w:rsidRPr="005E59BB">
        <w:t>ed</w:t>
      </w:r>
      <w:r w:rsidR="008E4B13" w:rsidRPr="005E59BB">
        <w:t xml:space="preserve"> the </w:t>
      </w:r>
      <w:del w:id="306" w:author="Furl, Nicholas" w:date="2024-09-11T09:07:00Z" w16du:dateUtc="2024-09-11T08:07:00Z">
        <w:r w:rsidR="00170ED9" w:rsidRPr="005E59BB" w:rsidDel="007C5D9C">
          <w:delText xml:space="preserve">IO </w:delText>
        </w:r>
      </w:del>
      <w:ins w:id="307" w:author="Furl, Nicholas" w:date="2024-09-11T09:07:00Z" w16du:dateUtc="2024-09-11T08:07:00Z">
        <w:r w:rsidR="007C5D9C" w:rsidRPr="005E59BB">
          <w:t>Ideal Observer</w:t>
        </w:r>
      </w:ins>
      <w:ins w:id="308" w:author="Furl, Nicholas" w:date="2024-09-11T09:58:00Z" w16du:dateUtc="2024-09-11T08:58:00Z">
        <w:r w:rsidR="001B206D">
          <w:t xml:space="preserve">’s </w:t>
        </w:r>
      </w:ins>
      <w:del w:id="309" w:author="Furl, Nicholas" w:date="2024-09-11T09:58:00Z" w16du:dateUtc="2024-09-11T08:58:00Z">
        <w:r w:rsidR="00170ED9" w:rsidRPr="005E59BB" w:rsidDel="001B206D">
          <w:delText>model’s</w:delText>
        </w:r>
        <w:r w:rsidR="008E4B13" w:rsidRPr="005E59BB" w:rsidDel="001B206D">
          <w:delText xml:space="preserve"> </w:delText>
        </w:r>
      </w:del>
      <w:r w:rsidR="008E4B13" w:rsidRPr="005E59BB">
        <w:t xml:space="preserve">sampling rates </w:t>
      </w:r>
      <w:r w:rsidR="00170ED9" w:rsidRPr="005E59BB">
        <w:t xml:space="preserve">in the full condition. </w:t>
      </w:r>
      <w:r w:rsidR="006C4393" w:rsidRPr="005E59BB">
        <w:t>To anticipate</w:t>
      </w:r>
      <w:r w:rsidR="008E4B13" w:rsidRPr="005E59BB">
        <w:t xml:space="preserve"> Study 1</w:t>
      </w:r>
      <w:r w:rsidR="006C4393" w:rsidRPr="005E59BB">
        <w:t xml:space="preserve">, </w:t>
      </w:r>
      <w:r w:rsidR="00B1620E" w:rsidRPr="005E59BB">
        <w:t>we will see</w:t>
      </w:r>
      <w:r w:rsidR="00A0618C" w:rsidRPr="005E59BB">
        <w:t xml:space="preserve"> that t</w:t>
      </w:r>
      <w:r w:rsidRPr="005E59BB">
        <w:t xml:space="preserve">he </w:t>
      </w:r>
      <w:del w:id="310" w:author="Furl, Nicholas" w:date="2024-09-11T09:07:00Z" w16du:dateUtc="2024-09-11T08:07:00Z">
        <w:r w:rsidRPr="005E59BB" w:rsidDel="007C5D9C">
          <w:delText xml:space="preserve">IO </w:delText>
        </w:r>
      </w:del>
      <w:ins w:id="311" w:author="Furl, Nicholas" w:date="2024-09-11T09:07:00Z" w16du:dateUtc="2024-09-11T08:07:00Z">
        <w:r w:rsidR="007C5D9C" w:rsidRPr="005E59BB">
          <w:t>Ideal Observer</w:t>
        </w:r>
        <w:r w:rsidR="007C5D9C" w:rsidRPr="005E59BB">
          <w:t xml:space="preserve"> </w:t>
        </w:r>
      </w:ins>
      <w:del w:id="312" w:author="Furl, Nicholas" w:date="2024-09-11T09:59:00Z" w16du:dateUtc="2024-09-11T08:59:00Z">
        <w:r w:rsidRPr="005E59BB" w:rsidDel="001B206D">
          <w:delText xml:space="preserve">models </w:delText>
        </w:r>
      </w:del>
      <w:r w:rsidR="00170ED9" w:rsidRPr="005E59BB">
        <w:t>sample</w:t>
      </w:r>
      <w:ins w:id="313" w:author="Furl, Nicholas" w:date="2024-09-11T09:59:00Z" w16du:dateUtc="2024-09-11T08:59:00Z">
        <w:r w:rsidR="001B206D">
          <w:t>s</w:t>
        </w:r>
      </w:ins>
      <w:r w:rsidR="00170ED9" w:rsidRPr="005E59BB">
        <w:t xml:space="preserve"> less</w:t>
      </w:r>
      <w:r w:rsidRPr="005E59BB">
        <w:t xml:space="preserve"> </w:t>
      </w:r>
      <w:r w:rsidR="00A0618C" w:rsidRPr="005E59BB">
        <w:t>when</w:t>
      </w:r>
      <w:r w:rsidRPr="005E59BB">
        <w:t xml:space="preserve"> </w:t>
      </w:r>
      <w:r w:rsidR="00A0618C" w:rsidRPr="005E59BB">
        <w:t>a</w:t>
      </w:r>
      <w:r w:rsidRPr="005E59BB">
        <w:t xml:space="preserve">ll relative ranks of choices </w:t>
      </w:r>
      <w:r w:rsidR="00A0618C" w:rsidRPr="005E59BB">
        <w:t>are</w:t>
      </w:r>
      <w:r w:rsidRPr="005E59BB">
        <w:t xml:space="preserve"> rewarded </w:t>
      </w:r>
      <w:r w:rsidR="00A0618C" w:rsidRPr="005E59BB">
        <w:t>depending on the magnitude of the option value (as in</w:t>
      </w:r>
      <w:r w:rsidRPr="005E59BB">
        <w:t xml:space="preserve"> Pilot full</w:t>
      </w:r>
      <w:r w:rsidR="00A0618C" w:rsidRPr="005E59BB">
        <w:t>)</w:t>
      </w:r>
      <w:r w:rsidRPr="005E59BB">
        <w:t xml:space="preserve">, </w:t>
      </w:r>
      <w:r w:rsidR="00170ED9" w:rsidRPr="005E59BB">
        <w:t>but</w:t>
      </w:r>
      <w:r w:rsidR="00A0618C" w:rsidRPr="005E59BB">
        <w:t xml:space="preserve"> </w:t>
      </w:r>
      <w:r w:rsidR="00170ED9" w:rsidRPr="005E59BB">
        <w:t>sample</w:t>
      </w:r>
      <w:r w:rsidR="00A0618C" w:rsidRPr="005E59BB">
        <w:t xml:space="preserve"> </w:t>
      </w:r>
      <w:r w:rsidR="00170ED9" w:rsidRPr="005E59BB">
        <w:t>more</w:t>
      </w:r>
      <w:r w:rsidR="00A0618C" w:rsidRPr="005E59BB">
        <w:t xml:space="preserve"> when only the top three ranks are rewarded (as in Pilot baseline)</w:t>
      </w:r>
      <w:r w:rsidR="00170ED9" w:rsidRPr="005E59BB">
        <w:t>. P</w:t>
      </w:r>
      <w:r w:rsidR="00A0618C" w:rsidRPr="005E59BB">
        <w:t>articipants</w:t>
      </w:r>
      <w:r w:rsidR="00170ED9" w:rsidRPr="005E59BB">
        <w:t xml:space="preserve">, </w:t>
      </w:r>
      <w:del w:id="314" w:author="Furl, Nicholas" w:date="2024-09-11T09:08:00Z" w16du:dateUtc="2024-09-11T08:08:00Z">
        <w:r w:rsidR="00170ED9" w:rsidRPr="005E59BB" w:rsidDel="004B7A28">
          <w:delText>unlike the</w:delText>
        </w:r>
      </w:del>
      <w:ins w:id="315" w:author="Furl, Nicholas" w:date="2024-09-11T09:08:00Z" w16du:dateUtc="2024-09-11T08:08:00Z">
        <w:r w:rsidR="004B7A28" w:rsidRPr="005E59BB">
          <w:t>in contrast to this</w:t>
        </w:r>
      </w:ins>
      <w:r w:rsidR="00170ED9" w:rsidRPr="005E59BB">
        <w:t xml:space="preserve"> </w:t>
      </w:r>
      <w:del w:id="316" w:author="Furl, Nicholas" w:date="2024-09-11T09:08:00Z" w16du:dateUtc="2024-09-11T08:08:00Z">
        <w:r w:rsidR="00170ED9" w:rsidRPr="005E59BB" w:rsidDel="007C5D9C">
          <w:delText xml:space="preserve">IO </w:delText>
        </w:r>
      </w:del>
      <w:ins w:id="317" w:author="Furl, Nicholas" w:date="2024-09-11T09:08:00Z" w16du:dateUtc="2024-09-11T08:08:00Z">
        <w:r w:rsidR="007C5D9C" w:rsidRPr="005E59BB">
          <w:t>Ideal Observer</w:t>
        </w:r>
      </w:ins>
      <w:del w:id="318" w:author="Furl, Nicholas" w:date="2024-09-11T09:59:00Z" w16du:dateUtc="2024-09-11T08:59:00Z">
        <w:r w:rsidR="00170ED9" w:rsidRPr="005E59BB" w:rsidDel="001B206D">
          <w:delText>model</w:delText>
        </w:r>
      </w:del>
      <w:del w:id="319" w:author="Furl, Nicholas" w:date="2024-09-11T09:08:00Z" w16du:dateUtc="2024-09-11T08:08:00Z">
        <w:r w:rsidR="00170ED9" w:rsidRPr="005E59BB" w:rsidDel="007C5D9C">
          <w:delText>s</w:delText>
        </w:r>
      </w:del>
      <w:r w:rsidR="00170ED9" w:rsidRPr="005E59BB">
        <w:t>,</w:t>
      </w:r>
      <w:r w:rsidR="00A0618C" w:rsidRPr="005E59BB">
        <w:t xml:space="preserve"> </w:t>
      </w:r>
      <w:r w:rsidR="00170ED9" w:rsidRPr="005E59BB">
        <w:t>will be seen in Study 1 to be</w:t>
      </w:r>
      <w:r w:rsidR="00A0618C" w:rsidRPr="005E59BB">
        <w:t xml:space="preserve"> relatively insensitive to the payoff scheme. </w:t>
      </w:r>
    </w:p>
    <w:p w14:paraId="4F659525" w14:textId="2D0F9F2A" w:rsidR="00CD408A" w:rsidRPr="005E59BB" w:rsidRDefault="006C4393" w:rsidP="006C4393">
      <w:pPr>
        <w:pStyle w:val="Body"/>
        <w:spacing w:after="288" w:line="480" w:lineRule="auto"/>
        <w:ind w:firstLine="720"/>
      </w:pPr>
      <w:r w:rsidRPr="005E59BB">
        <w:t xml:space="preserve">What computational mechanisms account for participants’ discrepancies from optimality in these pilot studies? In both studies, statistical tests comparing pairs of participant BIC values give some evidence that </w:t>
      </w:r>
      <w:del w:id="320" w:author="Furl, Nicholas" w:date="2024-09-10T16:56:00Z" w16du:dateUtc="2024-09-10T15:56:00Z">
        <w:r w:rsidRPr="005E59BB" w:rsidDel="007C7FE1">
          <w:delText xml:space="preserve">BP </w:delText>
        </w:r>
      </w:del>
      <w:ins w:id="321" w:author="Furl, Nicholas" w:date="2024-09-10T16:56:00Z" w16du:dateUtc="2024-09-10T15:56:00Z">
        <w:r w:rsidR="007C7FE1" w:rsidRPr="005E59BB">
          <w:t>the Biased Prior</w:t>
        </w:r>
        <w:r w:rsidR="007C7FE1" w:rsidRPr="005E59BB">
          <w:t xml:space="preserve"> </w:t>
        </w:r>
      </w:ins>
      <w:r w:rsidRPr="005E59BB">
        <w:t xml:space="preserve">and </w:t>
      </w:r>
      <w:ins w:id="322" w:author="Furl, Nicholas" w:date="2024-09-10T16:56:00Z" w16du:dateUtc="2024-09-10T15:56:00Z">
        <w:r w:rsidR="007C7FE1" w:rsidRPr="005E59BB">
          <w:t>Cost to Sample models</w:t>
        </w:r>
      </w:ins>
      <w:del w:id="323" w:author="Furl, Nicholas" w:date="2024-09-10T16:56:00Z" w16du:dateUtc="2024-09-10T15:56:00Z">
        <w:r w:rsidRPr="005E59BB" w:rsidDel="007C7FE1">
          <w:delText>CS</w:delText>
        </w:r>
      </w:del>
      <w:r w:rsidRPr="005E59BB">
        <w:t xml:space="preserve"> are both better than </w:t>
      </w:r>
      <w:del w:id="324" w:author="Furl, Nicholas" w:date="2024-09-10T16:56:00Z" w16du:dateUtc="2024-09-10T15:56:00Z">
        <w:r w:rsidRPr="005E59BB" w:rsidDel="007C7FE1">
          <w:delText xml:space="preserve">CO </w:delText>
        </w:r>
      </w:del>
      <w:ins w:id="325" w:author="Furl, Nicholas" w:date="2024-09-10T16:56:00Z" w16du:dateUtc="2024-09-10T15:56:00Z">
        <w:r w:rsidR="007C7FE1" w:rsidRPr="005E59BB">
          <w:t xml:space="preserve">the Cut Off </w:t>
        </w:r>
        <w:proofErr w:type="spellStart"/>
        <w:r w:rsidR="007C7FE1" w:rsidRPr="005E59BB">
          <w:lastRenderedPageBreak/>
          <w:t>heurostic</w:t>
        </w:r>
        <w:proofErr w:type="spellEnd"/>
        <w:r w:rsidR="007C7FE1" w:rsidRPr="005E59BB">
          <w:t xml:space="preserve"> </w:t>
        </w:r>
      </w:ins>
      <w:r w:rsidRPr="005E59BB">
        <w:t xml:space="preserve">(Figure 3, middle row), though </w:t>
      </w:r>
      <w:del w:id="326" w:author="Furl, Nicholas" w:date="2024-09-10T16:56:00Z" w16du:dateUtc="2024-09-10T15:56:00Z">
        <w:r w:rsidRPr="005E59BB" w:rsidDel="007C7FE1">
          <w:delText xml:space="preserve">BP </w:delText>
        </w:r>
      </w:del>
      <w:ins w:id="327" w:author="Furl, Nicholas" w:date="2024-09-10T16:56:00Z" w16du:dateUtc="2024-09-10T15:56:00Z">
        <w:r w:rsidR="007C7FE1" w:rsidRPr="005E59BB">
          <w:t>Biase</w:t>
        </w:r>
      </w:ins>
      <w:ins w:id="328" w:author="Furl, Nicholas" w:date="2024-09-10T16:57:00Z" w16du:dateUtc="2024-09-10T15:57:00Z">
        <w:r w:rsidR="007C7FE1" w:rsidRPr="005E59BB">
          <w:t>d Prior</w:t>
        </w:r>
      </w:ins>
      <w:ins w:id="329" w:author="Furl, Nicholas" w:date="2024-09-10T16:56:00Z" w16du:dateUtc="2024-09-10T15:56:00Z">
        <w:r w:rsidR="007C7FE1" w:rsidRPr="005E59BB">
          <w:t xml:space="preserve"> </w:t>
        </w:r>
      </w:ins>
      <w:r w:rsidRPr="005E59BB">
        <w:t xml:space="preserve">seems to better fit the most participants in both studies with a substantial contribution of </w:t>
      </w:r>
      <w:del w:id="330" w:author="Furl, Nicholas" w:date="2024-09-10T16:57:00Z" w16du:dateUtc="2024-09-10T15:57:00Z">
        <w:r w:rsidRPr="005E59BB" w:rsidDel="007C7FE1">
          <w:delText xml:space="preserve">CS </w:delText>
        </w:r>
      </w:del>
      <w:ins w:id="331" w:author="Furl, Nicholas" w:date="2024-09-10T16:57:00Z" w16du:dateUtc="2024-09-10T15:57:00Z">
        <w:r w:rsidR="007C7FE1" w:rsidRPr="005E59BB">
          <w:t>the Cost to Sample model</w:t>
        </w:r>
        <w:r w:rsidR="007C7FE1" w:rsidRPr="005E59BB">
          <w:t xml:space="preserve"> </w:t>
        </w:r>
      </w:ins>
      <w:r w:rsidRPr="005E59BB">
        <w:t xml:space="preserve">(Figure 3, lower row). To anticipate, we will see a similar pattern replicated across </w:t>
      </w:r>
      <w:r w:rsidR="00850EFD" w:rsidRPr="005E59BB">
        <w:t>all</w:t>
      </w:r>
      <w:r w:rsidRPr="005E59BB">
        <w:t xml:space="preserve"> our later studies: The most evidence favours </w:t>
      </w:r>
      <w:del w:id="332" w:author="Furl, Nicholas" w:date="2024-09-10T16:57:00Z" w16du:dateUtc="2024-09-10T15:57:00Z">
        <w:r w:rsidRPr="005E59BB" w:rsidDel="007C7FE1">
          <w:delText xml:space="preserve">BP </w:delText>
        </w:r>
      </w:del>
      <w:ins w:id="333" w:author="Furl, Nicholas" w:date="2024-09-10T16:57:00Z" w16du:dateUtc="2024-09-10T15:57:00Z">
        <w:r w:rsidR="007C7FE1" w:rsidRPr="005E59BB">
          <w:t>Biased Prior</w:t>
        </w:r>
        <w:r w:rsidR="007C7FE1" w:rsidRPr="005E59BB">
          <w:t xml:space="preserve"> </w:t>
        </w:r>
      </w:ins>
      <w:r w:rsidRPr="005E59BB">
        <w:t xml:space="preserve">as the most common model of </w:t>
      </w:r>
      <w:r w:rsidR="00352631" w:rsidRPr="005E59BB">
        <w:t xml:space="preserve">participant </w:t>
      </w:r>
      <w:r w:rsidR="00B614F5" w:rsidRPr="005E59BB">
        <w:t>performance</w:t>
      </w:r>
      <w:r w:rsidRPr="005E59BB">
        <w:t xml:space="preserve">, though there may </w:t>
      </w:r>
      <w:r w:rsidR="004B5965" w:rsidRPr="005E59BB">
        <w:t xml:space="preserve">also </w:t>
      </w:r>
      <w:r w:rsidRPr="005E59BB">
        <w:t xml:space="preserve">be a contribution of </w:t>
      </w:r>
      <w:del w:id="334" w:author="Furl, Nicholas" w:date="2024-09-10T16:57:00Z" w16du:dateUtc="2024-09-10T15:57:00Z">
        <w:r w:rsidRPr="005E59BB" w:rsidDel="007C7FE1">
          <w:delText>CS</w:delText>
        </w:r>
      </w:del>
      <w:ins w:id="335" w:author="Furl, Nicholas" w:date="2024-09-10T16:57:00Z" w16du:dateUtc="2024-09-10T15:57:00Z">
        <w:r w:rsidR="007C7FE1" w:rsidRPr="005E59BB">
          <w:t>the Cost to Sample model</w:t>
        </w:r>
      </w:ins>
      <w:r w:rsidRPr="005E59BB">
        <w:t xml:space="preserve">.  </w:t>
      </w:r>
      <w:bookmarkStart w:id="336" w:name="_Hlk155271418"/>
    </w:p>
    <w:bookmarkEnd w:id="336"/>
    <w:p w14:paraId="2FF9C220" w14:textId="77777777" w:rsidR="00CD408A" w:rsidRPr="005E59BB" w:rsidRDefault="00000000">
      <w:pPr>
        <w:pStyle w:val="Body"/>
        <w:spacing w:after="288" w:line="480" w:lineRule="auto"/>
      </w:pPr>
      <w:r w:rsidRPr="005E59BB">
        <w:t>Study 1</w:t>
      </w:r>
    </w:p>
    <w:p w14:paraId="1B991FD7" w14:textId="1A497222" w:rsidR="00CD408A" w:rsidRPr="005E59BB" w:rsidRDefault="00000000">
      <w:pPr>
        <w:pStyle w:val="Body"/>
        <w:spacing w:after="288" w:line="480" w:lineRule="auto"/>
        <w:ind w:firstLine="720"/>
      </w:pPr>
      <w:r w:rsidRPr="005E59BB">
        <w:t xml:space="preserve">The paradigm design that we adapted to use in Pilot baseline was taken from Costa &amp; Averbeck (2015) and </w:t>
      </w:r>
      <w:r w:rsidR="003C04BB" w:rsidRPr="005E59BB">
        <w:t>above we reported how we</w:t>
      </w:r>
      <w:r w:rsidR="00292501" w:rsidRPr="005E59BB">
        <w:t xml:space="preserve"> replicated that study’s</w:t>
      </w:r>
      <w:r w:rsidRPr="005E59BB">
        <w:t xml:space="preserve"> findings of undersampling. </w:t>
      </w:r>
      <w:r w:rsidR="00CF0B4B" w:rsidRPr="005E59BB">
        <w:t>Concomitantly</w:t>
      </w:r>
      <w:r w:rsidRPr="005E59BB">
        <w:t xml:space="preserve">, we adapted many of the design features for Pilot </w:t>
      </w:r>
      <w:proofErr w:type="gramStart"/>
      <w:r w:rsidR="007A2B49" w:rsidRPr="005E59BB">
        <w:t>full from</w:t>
      </w:r>
      <w:proofErr w:type="gramEnd"/>
      <w:r w:rsidRPr="005E59BB">
        <w:t xml:space="preserve"> stud</w:t>
      </w:r>
      <w:r w:rsidR="007A2B49" w:rsidRPr="005E59BB">
        <w:t>ies</w:t>
      </w:r>
      <w:r w:rsidRPr="005E59BB">
        <w:t xml:space="preserve"> that </w:t>
      </w:r>
      <w:r w:rsidR="002E15BD" w:rsidRPr="005E59BB">
        <w:t xml:space="preserve">instead </w:t>
      </w:r>
      <w:r w:rsidRPr="005E59BB">
        <w:t>showed oversampling (Furl et al., 2019</w:t>
      </w:r>
      <w:r w:rsidR="007A2B49" w:rsidRPr="005E59BB">
        <w:t>, van de Wouw et al., 2022</w:t>
      </w:r>
      <w:r w:rsidRPr="005E59BB">
        <w:t>)</w:t>
      </w:r>
      <w:r w:rsidR="007117BC" w:rsidRPr="005E59BB">
        <w:t>. Above, we also report how</w:t>
      </w:r>
      <w:r w:rsidRPr="005E59BB">
        <w:t xml:space="preserve"> </w:t>
      </w:r>
      <w:r w:rsidR="007117BC" w:rsidRPr="005E59BB">
        <w:t>the</w:t>
      </w:r>
      <w:r w:rsidRPr="005E59BB">
        <w:t xml:space="preserve"> </w:t>
      </w:r>
      <w:r w:rsidR="007A2B49" w:rsidRPr="005E59BB">
        <w:t>Pilot full</w:t>
      </w:r>
      <w:r w:rsidR="007117BC" w:rsidRPr="005E59BB">
        <w:t xml:space="preserve"> study</w:t>
      </w:r>
      <w:r w:rsidRPr="005E59BB">
        <w:t xml:space="preserve"> eliminated the undersampling bias by </w:t>
      </w:r>
      <w:r w:rsidR="00C650EE" w:rsidRPr="005E59BB">
        <w:t>reducing</w:t>
      </w:r>
      <w:r w:rsidRPr="005E59BB">
        <w:t xml:space="preserve"> the sampling rate of the </w:t>
      </w:r>
      <w:del w:id="337" w:author="Furl, Nicholas" w:date="2024-09-11T09:08:00Z" w16du:dateUtc="2024-09-11T08:08:00Z">
        <w:r w:rsidRPr="005E59BB" w:rsidDel="00E60F44">
          <w:delText>IO optimality</w:delText>
        </w:r>
      </w:del>
      <w:ins w:id="338" w:author="Furl, Nicholas" w:date="2024-09-11T09:08:00Z" w16du:dateUtc="2024-09-11T08:08:00Z">
        <w:r w:rsidR="00E60F44" w:rsidRPr="005E59BB">
          <w:t>Ideal Observer</w:t>
        </w:r>
      </w:ins>
      <w:del w:id="339" w:author="Furl, Nicholas" w:date="2024-09-11T09:59:00Z" w16du:dateUtc="2024-09-11T08:59:00Z">
        <w:r w:rsidRPr="005E59BB" w:rsidDel="001B206D">
          <w:delText xml:space="preserve"> model</w:delText>
        </w:r>
      </w:del>
      <w:r w:rsidRPr="005E59BB">
        <w:t xml:space="preserve">. This pattern raises a distinct possibility </w:t>
      </w:r>
      <w:r w:rsidR="00C330D5" w:rsidRPr="005E59BB">
        <w:t xml:space="preserve">– which we test in Study 1 - </w:t>
      </w:r>
      <w:r w:rsidRPr="005E59BB">
        <w:t>tha</w:t>
      </w:r>
      <w:r w:rsidR="00407A55" w:rsidRPr="005E59BB">
        <w:t xml:space="preserve">t </w:t>
      </w:r>
      <w:r w:rsidR="006D5E44" w:rsidRPr="005E59BB">
        <w:t xml:space="preserve">a systematic manipulation of each of the task features added to Pilot full will show at least one of them </w:t>
      </w:r>
      <w:r w:rsidR="007117BC" w:rsidRPr="005E59BB">
        <w:t>that reduces</w:t>
      </w:r>
      <w:r w:rsidRPr="005E59BB">
        <w:t xml:space="preserve"> </w:t>
      </w:r>
      <w:del w:id="340" w:author="Furl, Nicholas" w:date="2024-09-11T09:08:00Z" w16du:dateUtc="2024-09-11T08:08:00Z">
        <w:r w:rsidR="00364DF7" w:rsidRPr="005E59BB" w:rsidDel="00E60F44">
          <w:delText xml:space="preserve">IO </w:delText>
        </w:r>
      </w:del>
      <w:ins w:id="341" w:author="Furl, Nicholas" w:date="2024-09-11T09:08:00Z" w16du:dateUtc="2024-09-11T08:08:00Z">
        <w:r w:rsidR="00E60F44" w:rsidRPr="005E59BB">
          <w:t>Ideal O</w:t>
        </w:r>
      </w:ins>
      <w:ins w:id="342" w:author="Furl, Nicholas" w:date="2024-09-11T09:09:00Z" w16du:dateUtc="2024-09-11T08:09:00Z">
        <w:r w:rsidR="00E60F44" w:rsidRPr="005E59BB">
          <w:t>bserver</w:t>
        </w:r>
      </w:ins>
      <w:ins w:id="343" w:author="Furl, Nicholas" w:date="2024-09-11T09:08:00Z" w16du:dateUtc="2024-09-11T08:08:00Z">
        <w:r w:rsidR="00E60F44" w:rsidRPr="005E59BB">
          <w:t xml:space="preserve"> </w:t>
        </w:r>
      </w:ins>
      <w:r w:rsidRPr="005E59BB">
        <w:t>sampling</w:t>
      </w:r>
      <w:r w:rsidR="007D08A4" w:rsidRPr="005E59BB">
        <w:t xml:space="preserve">, </w:t>
      </w:r>
      <w:r w:rsidR="002457D7" w:rsidRPr="005E59BB">
        <w:t xml:space="preserve">though </w:t>
      </w:r>
      <w:r w:rsidR="006D5E44" w:rsidRPr="005E59BB">
        <w:t>they</w:t>
      </w:r>
      <w:r w:rsidR="007D08A4" w:rsidRPr="005E59BB">
        <w:t xml:space="preserve"> may</w:t>
      </w:r>
      <w:r w:rsidR="002457D7" w:rsidRPr="005E59BB">
        <w:t xml:space="preserve"> not </w:t>
      </w:r>
      <w:r w:rsidR="007D08A4" w:rsidRPr="005E59BB">
        <w:t xml:space="preserve">also affect </w:t>
      </w:r>
      <w:r w:rsidR="002457D7" w:rsidRPr="005E59BB">
        <w:t>participant sampling</w:t>
      </w:r>
      <w:r w:rsidRPr="005E59BB">
        <w:t xml:space="preserve">. </w:t>
      </w:r>
      <w:r w:rsidR="00B422C9" w:rsidRPr="005E59BB">
        <w:t xml:space="preserve">Study 1 will further give us </w:t>
      </w:r>
      <w:r w:rsidR="00F957B6" w:rsidRPr="005E59BB">
        <w:t>six</w:t>
      </w:r>
      <w:r w:rsidR="00B422C9" w:rsidRPr="005E59BB">
        <w:t xml:space="preserve"> more datasets with which we can perform model fits and attempt to replicate our findings from the pilot studies that </w:t>
      </w:r>
      <w:ins w:id="344" w:author="Furl, Nicholas" w:date="2024-09-10T17:19:00Z" w16du:dateUtc="2024-09-10T16:19:00Z">
        <w:r w:rsidR="0068614F" w:rsidRPr="005E59BB">
          <w:t>t</w:t>
        </w:r>
      </w:ins>
      <w:ins w:id="345" w:author="Furl, Nicholas" w:date="2024-09-10T17:18:00Z" w16du:dateUtc="2024-09-10T16:18:00Z">
        <w:r w:rsidR="0068614F" w:rsidRPr="005E59BB">
          <w:t>he Biased Pr</w:t>
        </w:r>
      </w:ins>
      <w:ins w:id="346" w:author="Furl, Nicholas" w:date="2024-09-10T17:19:00Z" w16du:dateUtc="2024-09-10T16:19:00Z">
        <w:r w:rsidR="0068614F" w:rsidRPr="005E59BB">
          <w:t>ior model</w:t>
        </w:r>
      </w:ins>
      <w:del w:id="347" w:author="Furl, Nicholas" w:date="2024-09-10T17:18:00Z" w16du:dateUtc="2024-09-10T16:18:00Z">
        <w:r w:rsidR="00B422C9" w:rsidRPr="005E59BB" w:rsidDel="0068614F">
          <w:delText>BP</w:delText>
        </w:r>
      </w:del>
      <w:r w:rsidR="00B422C9" w:rsidRPr="005E59BB">
        <w:t xml:space="preserve"> is </w:t>
      </w:r>
      <w:del w:id="348" w:author="Furl, Nicholas" w:date="2024-09-10T17:19:00Z" w16du:dateUtc="2024-09-10T16:19:00Z">
        <w:r w:rsidR="00B422C9" w:rsidRPr="005E59BB" w:rsidDel="0068614F">
          <w:delText xml:space="preserve">the </w:delText>
        </w:r>
      </w:del>
      <w:r w:rsidR="00B422C9" w:rsidRPr="005E59BB">
        <w:t xml:space="preserve">most </w:t>
      </w:r>
      <w:r w:rsidR="00F957B6" w:rsidRPr="005E59BB">
        <w:t xml:space="preserve">commonly </w:t>
      </w:r>
      <w:ins w:id="349" w:author="Furl, Nicholas" w:date="2024-09-10T17:19:00Z" w16du:dateUtc="2024-09-10T16:19:00Z">
        <w:r w:rsidR="0068614F" w:rsidRPr="005E59BB">
          <w:t>the best-</w:t>
        </w:r>
      </w:ins>
      <w:r w:rsidR="00F957B6" w:rsidRPr="005E59BB">
        <w:t>fitted</w:t>
      </w:r>
      <w:r w:rsidR="00B422C9" w:rsidRPr="005E59BB">
        <w:t xml:space="preserve"> explanation of participant performance.</w:t>
      </w:r>
    </w:p>
    <w:p w14:paraId="145261F1" w14:textId="77777777" w:rsidR="00CD408A" w:rsidRPr="005E59BB" w:rsidRDefault="00000000">
      <w:pPr>
        <w:pStyle w:val="Body"/>
        <w:spacing w:after="288" w:line="480" w:lineRule="auto"/>
      </w:pPr>
      <w:r w:rsidRPr="005E59BB">
        <w:t>Study 1 Methods</w:t>
      </w:r>
    </w:p>
    <w:p w14:paraId="378414B2" w14:textId="77777777" w:rsidR="00CD408A" w:rsidRPr="005E59BB" w:rsidRDefault="00000000">
      <w:pPr>
        <w:pStyle w:val="Body"/>
        <w:spacing w:after="288" w:line="480" w:lineRule="auto"/>
      </w:pPr>
      <w:r w:rsidRPr="005E59BB">
        <w:t>Participants</w:t>
      </w:r>
    </w:p>
    <w:p w14:paraId="611AD434" w14:textId="2C886E8D" w:rsidR="00CD408A" w:rsidRPr="005E59BB" w:rsidRDefault="00000000">
      <w:pPr>
        <w:pStyle w:val="Body"/>
        <w:spacing w:after="288" w:line="480" w:lineRule="auto"/>
        <w:ind w:firstLine="720"/>
      </w:pPr>
      <w:r w:rsidRPr="005E59BB">
        <w:t>As in the pilot studies, participants in Study 1 were enrolled from Prolific</w:t>
      </w:r>
      <w:r w:rsidRPr="005E59BB">
        <w:rPr>
          <w:rtl/>
        </w:rPr>
        <w:t>’</w:t>
      </w:r>
      <w:r w:rsidRPr="005E59BB">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w:t>
      </w:r>
      <w:r w:rsidRPr="005E59BB">
        <w:lastRenderedPageBreak/>
        <w:t xml:space="preserve">condition (chosen </w:t>
      </w:r>
      <w:proofErr w:type="gramStart"/>
      <w:r w:rsidRPr="005E59BB">
        <w:t>on the basis of</w:t>
      </w:r>
      <w:proofErr w:type="gramEnd"/>
      <w:r w:rsidRPr="005E59BB">
        <w:t xml:space="preserve"> our pilot studies, whose sample sizes proved sufficient to discriminate participant and </w:t>
      </w:r>
      <w:del w:id="350" w:author="Furl, Nicholas" w:date="2024-09-11T09:09:00Z" w16du:dateUtc="2024-09-11T08:09:00Z">
        <w:r w:rsidRPr="005E59BB" w:rsidDel="00E60F44">
          <w:delText xml:space="preserve">IO </w:delText>
        </w:r>
      </w:del>
      <w:ins w:id="351" w:author="Furl, Nicholas" w:date="2024-09-11T09:09:00Z" w16du:dateUtc="2024-09-11T08:09:00Z">
        <w:r w:rsidR="00E60F44" w:rsidRPr="005E59BB">
          <w:t>Ideal Observer</w:t>
        </w:r>
        <w:r w:rsidR="00E60F44" w:rsidRPr="005E59BB">
          <w:t xml:space="preserve"> </w:t>
        </w:r>
      </w:ins>
      <w:r w:rsidRPr="005E59BB">
        <w:t>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5E59BB" w:rsidRDefault="00000000">
      <w:pPr>
        <w:pStyle w:val="Body"/>
        <w:spacing w:after="288" w:line="480" w:lineRule="auto"/>
      </w:pPr>
      <w:r w:rsidRPr="005E59BB">
        <w:t>Procedures</w:t>
      </w:r>
    </w:p>
    <w:p w14:paraId="3F3DC9F0" w14:textId="1DCE04FF" w:rsidR="00CD408A" w:rsidRPr="005E59BB" w:rsidRDefault="00000000">
      <w:pPr>
        <w:pStyle w:val="Body"/>
        <w:spacing w:after="288" w:line="480" w:lineRule="auto"/>
        <w:ind w:firstLine="720"/>
      </w:pPr>
      <w:r w:rsidRPr="005E59BB">
        <w:t xml:space="preserve">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w:t>
      </w:r>
      <w:ins w:id="352" w:author="Furl, Nicholas" w:date="2024-09-08T11:50:00Z" w16du:dateUtc="2024-09-08T10:50:00Z">
        <w:r w:rsidR="008D7CE2" w:rsidRPr="005E59BB">
          <w:t>2</w:t>
        </w:r>
      </w:ins>
      <w:del w:id="353" w:author="Furl, Nicholas" w:date="2024-09-08T11:50:00Z" w16du:dateUtc="2024-09-08T10:50:00Z">
        <w:r w:rsidRPr="005E59BB" w:rsidDel="008D7CE2">
          <w:delText>1</w:delText>
        </w:r>
      </w:del>
      <w:r w:rsidRPr="005E59BB">
        <w:t xml:space="preserve"> and Figure 1 visualises the paradigm designs for Study 1 baseline (Figure 1A), full (Figure 1B), payoff (Figure 1C) and squares (Figure 1D) conditions. Next, we will cover each condition in turn. </w:t>
      </w:r>
    </w:p>
    <w:p w14:paraId="4078BF53" w14:textId="387B8A0F" w:rsidR="00CD408A" w:rsidRPr="005E59BB" w:rsidRDefault="00000000">
      <w:pPr>
        <w:pStyle w:val="Body"/>
        <w:spacing w:after="288" w:line="480" w:lineRule="auto"/>
        <w:ind w:firstLine="720"/>
      </w:pPr>
      <w:r w:rsidRPr="005E59BB">
        <w:t xml:space="preserve">The </w:t>
      </w:r>
      <w:r w:rsidRPr="005E59BB">
        <w:rPr>
          <w:i/>
          <w:iCs/>
        </w:rPr>
        <w:t>baseline condition</w:t>
      </w:r>
      <w:r w:rsidRPr="005E59BB">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5E59BB">
        <w:rPr>
          <w:rFonts w:cs="Times New Roman"/>
          <w:rtl/>
        </w:rPr>
        <w:t>“</w:t>
      </w:r>
      <w:r w:rsidRPr="005E59BB">
        <w:t xml:space="preserve">baseline” in the sense that it possesses none of the new methodological features from Furl et al. (2019) under test here, and it will serve as the basis for comparison against the other conditions, which each add one or more of the methodological features. </w:t>
      </w:r>
      <w:r w:rsidR="00EC10FC" w:rsidRPr="005E59BB">
        <w:t>Like</w:t>
      </w:r>
      <w:r w:rsidRPr="005E59BB">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rsidRPr="005E59BB">
        <w:t xml:space="preserve">Study 1 </w:t>
      </w:r>
      <w:r w:rsidRPr="005E59BB">
        <w:t xml:space="preserve">baseline and in all the conditions based on it, described below (i.e., ratings, payoff, squares, timing). The </w:t>
      </w:r>
      <w:r w:rsidRPr="005E59BB">
        <w:rPr>
          <w:i/>
          <w:iCs/>
        </w:rPr>
        <w:t>full condition</w:t>
      </w:r>
      <w:r w:rsidRPr="005E59BB">
        <w:t xml:space="preserve"> was identical to the Pilot full study (Figure 1B), except that it used seven sequences instead of five. The mean (over participants) Pearson</w:t>
      </w:r>
      <w:r w:rsidRPr="005E59BB">
        <w:rPr>
          <w:rtl/>
        </w:rPr>
        <w:t>’</w:t>
      </w:r>
      <w:r w:rsidRPr="005E59BB">
        <w:t xml:space="preserve">s correlation coefficient between </w:t>
      </w:r>
      <w:r w:rsidRPr="005E59BB">
        <w:lastRenderedPageBreak/>
        <w:t xml:space="preserve">the two ratings for each price collected in the first phase was .87. The </w:t>
      </w:r>
      <w:r w:rsidRPr="005E59BB">
        <w:rPr>
          <w:i/>
          <w:iCs/>
        </w:rPr>
        <w:t>ratings condition</w:t>
      </w:r>
      <w:r w:rsidRPr="005E59BB">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5E59BB">
        <w:rPr>
          <w:i/>
          <w:iCs/>
        </w:rPr>
        <w:t>payoff condition</w:t>
      </w:r>
      <w:r w:rsidRPr="005E59BB">
        <w:t xml:space="preserve"> (Figure 1C)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5E59BB">
        <w:rPr>
          <w:i/>
          <w:iCs/>
        </w:rPr>
        <w:t>squares condition</w:t>
      </w:r>
      <w:r w:rsidRPr="005E59BB">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5E59BB">
        <w:rPr>
          <w:i/>
          <w:iCs/>
        </w:rPr>
        <w:t>timing condition</w:t>
      </w:r>
      <w:r w:rsidRPr="005E59BB">
        <w:t xml:space="preserve"> was the same as the baseline condition with the exception that </w:t>
      </w:r>
      <w:r w:rsidR="00EC10FC" w:rsidRPr="005E59BB">
        <w:t>this condition</w:t>
      </w:r>
      <w:r w:rsidRPr="005E59BB">
        <w:t xml:space="preserve"> incorporated </w:t>
      </w:r>
      <w:r w:rsidR="00EC10FC" w:rsidRPr="005E59BB">
        <w:t xml:space="preserve">a “next” button in the </w:t>
      </w:r>
      <w:r w:rsidRPr="005E59BB">
        <w:t xml:space="preserve">top right corner of every option screen. This </w:t>
      </w:r>
      <w:r w:rsidR="00EC10FC" w:rsidRPr="005E59BB">
        <w:t xml:space="preserve">button </w:t>
      </w:r>
      <w:r w:rsidRPr="005E59BB">
        <w:t xml:space="preserve">ensured that </w:t>
      </w:r>
      <w:r w:rsidR="00EC10FC" w:rsidRPr="005E59BB">
        <w:t>participants controlled the pace of the study, rather than screens advancing automatically with fixed timings</w:t>
      </w:r>
      <w:r w:rsidRPr="005E59BB">
        <w:t xml:space="preserve">. </w:t>
      </w:r>
    </w:p>
    <w:p w14:paraId="751EB26C" w14:textId="7E7D58E7" w:rsidR="00CD408A" w:rsidRPr="005E59BB" w:rsidRDefault="00000000">
      <w:pPr>
        <w:pStyle w:val="Caption"/>
        <w:keepNext/>
        <w:rPr>
          <w:i w:val="0"/>
          <w:iCs w:val="0"/>
          <w:color w:val="000000"/>
          <w:sz w:val="22"/>
          <w:szCs w:val="22"/>
          <w:u w:color="000000"/>
          <w:lang w:val="en-GB"/>
        </w:rPr>
      </w:pPr>
      <w:r w:rsidRPr="005E59BB">
        <w:rPr>
          <w:i w:val="0"/>
          <w:iCs w:val="0"/>
          <w:color w:val="000000"/>
          <w:sz w:val="22"/>
          <w:szCs w:val="22"/>
          <w:u w:color="000000"/>
          <w:lang w:val="en-GB"/>
        </w:rPr>
        <w:t xml:space="preserve">Table </w:t>
      </w:r>
      <w:ins w:id="354" w:author="Furl, Nicholas" w:date="2024-09-08T11:49:00Z" w16du:dateUtc="2024-09-08T10:49:00Z">
        <w:r w:rsidR="008D7CE2" w:rsidRPr="005E59BB">
          <w:rPr>
            <w:i w:val="0"/>
            <w:iCs w:val="0"/>
            <w:color w:val="000000"/>
            <w:sz w:val="22"/>
            <w:szCs w:val="22"/>
            <w:u w:color="000000"/>
            <w:lang w:val="en-GB"/>
          </w:rPr>
          <w:t>2</w:t>
        </w:r>
      </w:ins>
      <w:del w:id="355" w:author="Furl, Nicholas" w:date="2024-09-08T11:49:00Z" w16du:dateUtc="2024-09-08T10:49:00Z">
        <w:r w:rsidRPr="005E59BB" w:rsidDel="008D7CE2">
          <w:rPr>
            <w:i w:val="0"/>
            <w:iCs w:val="0"/>
            <w:color w:val="000000"/>
            <w:sz w:val="22"/>
            <w:szCs w:val="22"/>
            <w:u w:color="000000"/>
            <w:lang w:val="en-GB"/>
          </w:rPr>
          <w:delText>1</w:delText>
        </w:r>
      </w:del>
      <w:r w:rsidRPr="005E59BB">
        <w:rPr>
          <w:i w:val="0"/>
          <w:iCs w:val="0"/>
          <w:color w:val="000000"/>
          <w:sz w:val="22"/>
          <w:szCs w:val="22"/>
          <w:u w:color="000000"/>
          <w:lang w:val="en-GB"/>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5E59BB" w14:paraId="3D888BCE" w14:textId="77777777" w:rsidTr="00DE27E6">
        <w:trPr>
          <w:cantSplit/>
          <w:trHeight w:hRule="exact" w:val="284"/>
          <w:jc w:val="center"/>
        </w:trPr>
        <w:tc>
          <w:tcPr>
            <w:tcW w:w="0" w:type="auto"/>
            <w:vAlign w:val="center"/>
          </w:tcPr>
          <w:p w14:paraId="015456E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5E59BB"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Study 1 condition name</w:t>
            </w:r>
          </w:p>
        </w:tc>
      </w:tr>
      <w:tr w:rsidR="00376D02" w:rsidRPr="005E59BB"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Ratings</w:t>
            </w:r>
          </w:p>
        </w:tc>
      </w:tr>
      <w:tr w:rsidR="00376D02" w:rsidRPr="005E59BB"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5E59BB" w:rsidRDefault="00376D02" w:rsidP="00376D02">
            <w:pPr>
              <w:jc w:val="center"/>
              <w:rPr>
                <w:sz w:val="22"/>
                <w:szCs w:val="22"/>
                <w:lang w:val="en-GB"/>
              </w:rPr>
            </w:pPr>
            <w:r w:rsidRPr="005E59BB">
              <w:rPr>
                <w:sz w:val="22"/>
                <w:szCs w:val="22"/>
                <w:lang w:val="en-GB"/>
              </w:rPr>
              <w:t>Task feature</w:t>
            </w:r>
          </w:p>
        </w:tc>
        <w:tc>
          <w:tcPr>
            <w:tcW w:w="0" w:type="auto"/>
            <w:tcBorders>
              <w:top w:val="single" w:sz="4" w:space="0" w:color="auto"/>
            </w:tcBorders>
            <w:vAlign w:val="center"/>
          </w:tcPr>
          <w:p w14:paraId="456E5F8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Grey squares</w:t>
            </w:r>
          </w:p>
        </w:tc>
        <w:tc>
          <w:tcPr>
            <w:tcW w:w="0" w:type="auto"/>
            <w:tcBorders>
              <w:top w:val="single" w:sz="4" w:space="0" w:color="auto"/>
            </w:tcBorders>
            <w:vAlign w:val="center"/>
          </w:tcPr>
          <w:p w14:paraId="365365AE"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3ED8493"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A03DB29"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5E59BB" w:rsidRDefault="00376D02" w:rsidP="00376D02">
            <w:pPr>
              <w:spacing w:afterLines="120" w:after="288" w:line="480" w:lineRule="auto"/>
              <w:jc w:val="center"/>
              <w:rPr>
                <w:sz w:val="22"/>
                <w:szCs w:val="22"/>
                <w:lang w:val="en-GB"/>
              </w:rPr>
            </w:pPr>
          </w:p>
        </w:tc>
      </w:tr>
      <w:tr w:rsidR="00376D02" w:rsidRPr="005E59BB"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No monetary payoff</w:t>
            </w:r>
          </w:p>
        </w:tc>
        <w:tc>
          <w:tcPr>
            <w:tcW w:w="0" w:type="auto"/>
            <w:vAlign w:val="center"/>
          </w:tcPr>
          <w:p w14:paraId="4012878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6F991A7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734812D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5E59BB" w:rsidRDefault="00376D02" w:rsidP="00376D02">
            <w:pPr>
              <w:spacing w:afterLines="120" w:after="288" w:line="480" w:lineRule="auto"/>
              <w:jc w:val="center"/>
              <w:rPr>
                <w:sz w:val="22"/>
                <w:szCs w:val="22"/>
                <w:lang w:val="en-GB"/>
              </w:rPr>
            </w:pPr>
          </w:p>
        </w:tc>
      </w:tr>
      <w:tr w:rsidR="00376D02" w:rsidRPr="005E59BB"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Self-paced timing</w:t>
            </w:r>
          </w:p>
        </w:tc>
        <w:tc>
          <w:tcPr>
            <w:tcW w:w="0" w:type="auto"/>
            <w:vAlign w:val="center"/>
          </w:tcPr>
          <w:p w14:paraId="61D712C6"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5672915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22C39BE4" w14:textId="77777777" w:rsidR="00376D02" w:rsidRPr="005E59BB" w:rsidRDefault="00376D02" w:rsidP="00376D02">
            <w:pPr>
              <w:spacing w:afterLines="120" w:after="288" w:line="480" w:lineRule="auto"/>
              <w:jc w:val="center"/>
              <w:rPr>
                <w:sz w:val="22"/>
                <w:szCs w:val="22"/>
                <w:lang w:val="en-GB"/>
              </w:rPr>
            </w:pPr>
          </w:p>
        </w:tc>
      </w:tr>
      <w:tr w:rsidR="00376D02" w:rsidRPr="005E59BB"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 phase</w:t>
            </w:r>
          </w:p>
        </w:tc>
        <w:tc>
          <w:tcPr>
            <w:tcW w:w="0" w:type="auto"/>
            <w:tcBorders>
              <w:bottom w:val="single" w:sz="4" w:space="0" w:color="auto"/>
            </w:tcBorders>
            <w:vAlign w:val="center"/>
          </w:tcPr>
          <w:p w14:paraId="5F82DE5D"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bottom w:val="single" w:sz="4" w:space="0" w:color="auto"/>
            </w:tcBorders>
            <w:vAlign w:val="center"/>
          </w:tcPr>
          <w:p w14:paraId="2B92BC57"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r>
    </w:tbl>
    <w:p w14:paraId="5C86BA1B" w14:textId="77777777" w:rsidR="00CD408A" w:rsidRPr="005E59BB" w:rsidRDefault="00CD408A">
      <w:pPr>
        <w:pStyle w:val="Caption"/>
        <w:keepNext/>
        <w:widowControl w:val="0"/>
        <w:jc w:val="center"/>
        <w:rPr>
          <w:i w:val="0"/>
          <w:iCs w:val="0"/>
          <w:color w:val="000000"/>
          <w:sz w:val="22"/>
          <w:szCs w:val="22"/>
          <w:u w:color="000000"/>
          <w:lang w:val="en-GB"/>
        </w:rPr>
      </w:pPr>
    </w:p>
    <w:p w14:paraId="379E77B9" w14:textId="77777777" w:rsidR="00CD408A" w:rsidRPr="005E59BB" w:rsidRDefault="00CD408A">
      <w:pPr>
        <w:pStyle w:val="Body"/>
        <w:spacing w:after="288" w:line="480" w:lineRule="auto"/>
        <w:ind w:firstLine="720"/>
      </w:pPr>
    </w:p>
    <w:p w14:paraId="5563CCD9" w14:textId="77777777" w:rsidR="00CD408A" w:rsidRPr="005E59BB" w:rsidRDefault="00000000">
      <w:pPr>
        <w:pStyle w:val="Body"/>
        <w:spacing w:after="288" w:line="480" w:lineRule="auto"/>
      </w:pPr>
      <w:r w:rsidRPr="005E59BB">
        <w:t>Study 1 Results and Discussion</w:t>
      </w:r>
    </w:p>
    <w:p w14:paraId="70B67619" w14:textId="48AE2645" w:rsidR="00CD408A" w:rsidRPr="005E59BB" w:rsidRDefault="00CE623F">
      <w:pPr>
        <w:pStyle w:val="Body"/>
        <w:spacing w:after="288" w:line="480" w:lineRule="auto"/>
        <w:ind w:firstLine="720"/>
      </w:pPr>
      <w:r w:rsidRPr="005E59BB">
        <w:lastRenderedPageBreak/>
        <w:t>O</w:t>
      </w:r>
      <w:r w:rsidR="00B63688" w:rsidRPr="005E59BB">
        <w:t xml:space="preserve">ur hypothesis </w:t>
      </w:r>
      <w:r w:rsidRPr="005E59BB">
        <w:t xml:space="preserve">was confirmed </w:t>
      </w:r>
      <w:r w:rsidR="00B63688" w:rsidRPr="005E59BB">
        <w:t>that none</w:t>
      </w:r>
      <w:r w:rsidRPr="005E59BB">
        <w:t xml:space="preserve"> of the conditions affect</w:t>
      </w:r>
      <w:r w:rsidR="00D907F9" w:rsidRPr="005E59BB">
        <w:t>s</w:t>
      </w:r>
      <w:r w:rsidRPr="005E59BB">
        <w:t xml:space="preserve"> </w:t>
      </w:r>
      <w:r w:rsidRPr="005E59BB">
        <w:rPr>
          <w:rFonts w:cs="Calibri"/>
        </w:rPr>
        <w:t>participant</w:t>
      </w:r>
      <w:r w:rsidR="00EF7F79" w:rsidRPr="005E59BB">
        <w:rPr>
          <w:rFonts w:cs="Calibri"/>
        </w:rPr>
        <w:t xml:space="preserve">s’ </w:t>
      </w:r>
      <w:r w:rsidRPr="005E59BB">
        <w:rPr>
          <w:rFonts w:cs="Calibri"/>
        </w:rPr>
        <w:t>number</w:t>
      </w:r>
      <w:r w:rsidRPr="005E59BB">
        <w:t xml:space="preserve"> of samples to decision. </w:t>
      </w:r>
      <w:r w:rsidR="00D907F9" w:rsidRPr="005E59BB">
        <w:t>Like</w:t>
      </w:r>
      <w:r w:rsidRPr="005E59BB">
        <w:t xml:space="preserve"> what we found with our pilot studies (Figure 2), there was a slightly higher number of </w:t>
      </w:r>
      <w:r w:rsidRPr="005E59BB">
        <w:rPr>
          <w:rFonts w:cs="Calibri"/>
        </w:rPr>
        <w:t>participant</w:t>
      </w:r>
      <w:r w:rsidR="00EF7F79" w:rsidRPr="005E59BB">
        <w:rPr>
          <w:rFonts w:cs="Calibri"/>
        </w:rPr>
        <w:t xml:space="preserve">s’ </w:t>
      </w:r>
      <w:r w:rsidRPr="005E59BB">
        <w:rPr>
          <w:rFonts w:cs="Calibri"/>
        </w:rPr>
        <w:t>samples</w:t>
      </w:r>
      <w:r w:rsidRPr="005E59BB">
        <w:t xml:space="preserve"> in the full condition than any of other conditions. However, neither pairs of conditions including the full condition, nor any other pair showed a </w:t>
      </w:r>
      <w:r w:rsidRPr="005E59BB">
        <w:rPr>
          <w:rFonts w:cs="Times New Roman"/>
          <w:rtl/>
        </w:rPr>
        <w:t>“</w:t>
      </w:r>
      <w:r w:rsidRPr="005E59BB">
        <w:t xml:space="preserve">significant” statistically-substantiated mean difference either by frequentist tests (using threshold </w:t>
      </w:r>
      <w:r w:rsidRPr="005E59BB">
        <w:rPr>
          <w:i/>
          <w:iCs/>
        </w:rPr>
        <w:t>P</w:t>
      </w:r>
      <w:r w:rsidRPr="005E59BB">
        <w:t xml:space="preserve"> &lt; .05, after </w:t>
      </w:r>
      <w:del w:id="356" w:author="Furl, Nicholas" w:date="2024-09-11T13:23:00Z" w16du:dateUtc="2024-09-11T12:23:00Z">
        <w:r w:rsidRPr="005E59BB" w:rsidDel="00F40D0F">
          <w:delText>multiple comparison corrected</w:delText>
        </w:r>
      </w:del>
      <w:ins w:id="357" w:author="Furl, Nicholas" w:date="2024-09-11T13:23:00Z" w16du:dateUtc="2024-09-11T12:23:00Z">
        <w:r w:rsidR="00F40D0F">
          <w:t>Bonferroni correction</w:t>
        </w:r>
      </w:ins>
      <w:r w:rsidRPr="005E59BB">
        <w:t xml:space="preserve"> for the 15 condition pairs) or by Bayesian </w:t>
      </w:r>
      <w:r w:rsidRPr="005E59BB">
        <w:rPr>
          <w:i/>
          <w:iCs/>
        </w:rPr>
        <w:t>t</w:t>
      </w:r>
      <w:r w:rsidRPr="005E59BB">
        <w:t xml:space="preserve">-tests (using threshold </w:t>
      </w:r>
      <w:r w:rsidRPr="005E59BB">
        <w:rPr>
          <w:i/>
          <w:iCs/>
        </w:rPr>
        <w:t>BF</w:t>
      </w:r>
      <w:r w:rsidRPr="005E59BB">
        <w:rPr>
          <w:i/>
          <w:iCs/>
          <w:vertAlign w:val="subscript"/>
        </w:rPr>
        <w:t>10</w:t>
      </w:r>
      <w:r w:rsidRPr="005E59BB">
        <w:t xml:space="preserve"> &gt; 3, moderate evidence in favour of mean difference). According to these Bayesian </w:t>
      </w:r>
      <w:r w:rsidRPr="005E59BB">
        <w:rPr>
          <w:i/>
          <w:iCs/>
        </w:rPr>
        <w:t>t</w:t>
      </w:r>
      <w:r w:rsidRPr="005E59BB">
        <w:t xml:space="preserve">-tests, nearly every pair of conditions showed statistically equivalent means, (all </w:t>
      </w:r>
      <w:r w:rsidRPr="005E59BB">
        <w:rPr>
          <w:i/>
          <w:iCs/>
        </w:rPr>
        <w:t>BF</w:t>
      </w:r>
      <w:r w:rsidRPr="005E59BB">
        <w:rPr>
          <w:i/>
          <w:iCs/>
          <w:vertAlign w:val="subscript"/>
        </w:rPr>
        <w:t>01</w:t>
      </w:r>
      <w:r w:rsidRPr="005E59BB">
        <w:t xml:space="preserve"> &gt; 3, moderate evidence in favour of null model and shown as magenta horizontal lines in Figure 2), with the only exceptions being the comparisons with the full condition, which were statistically inconclusive. Cohen</w:t>
      </w:r>
      <w:r w:rsidRPr="005E59BB">
        <w:rPr>
          <w:rtl/>
        </w:rPr>
        <w:t>’</w:t>
      </w:r>
      <w:r w:rsidRPr="005E59BB">
        <w:t xml:space="preserve">s </w:t>
      </w:r>
      <w:r w:rsidRPr="005E59BB">
        <w:rPr>
          <w:i/>
          <w:iCs/>
        </w:rPr>
        <w:t xml:space="preserve">d </w:t>
      </w:r>
      <w:r w:rsidRPr="005E59BB">
        <w:t>values for these comparisons are visualised in Figure S5 in the Supplementary Materials.</w:t>
      </w:r>
      <w:r w:rsidR="00B63688" w:rsidRPr="005E59BB">
        <w:t xml:space="preserve"> </w:t>
      </w:r>
    </w:p>
    <w:p w14:paraId="29389EAB" w14:textId="60AFF963" w:rsidR="00CD408A" w:rsidRPr="005E59BB" w:rsidRDefault="003425D5" w:rsidP="003425D5">
      <w:pPr>
        <w:pStyle w:val="Body"/>
        <w:spacing w:after="288" w:line="480" w:lineRule="auto"/>
        <w:ind w:firstLine="720"/>
      </w:pPr>
      <w:r w:rsidRPr="005E59BB">
        <w:t xml:space="preserve">Nevertheless, our manipulation of payoff scheme, but not any other task feature, sufficed to modulate the sampling rates of the </w:t>
      </w:r>
      <w:del w:id="358" w:author="Furl, Nicholas" w:date="2024-09-11T09:09:00Z" w16du:dateUtc="2024-09-11T08:09:00Z">
        <w:r w:rsidRPr="005E59BB" w:rsidDel="00E60F44">
          <w:delText xml:space="preserve">IO </w:delText>
        </w:r>
      </w:del>
      <w:ins w:id="359" w:author="Furl, Nicholas" w:date="2024-09-11T09:09:00Z" w16du:dateUtc="2024-09-11T08:09:00Z">
        <w:r w:rsidR="00E60F44" w:rsidRPr="005E59BB">
          <w:t>Ideal Observer</w:t>
        </w:r>
      </w:ins>
      <w:del w:id="360" w:author="Furl, Nicholas" w:date="2024-09-11T09:59:00Z" w16du:dateUtc="2024-09-11T08:59:00Z">
        <w:r w:rsidRPr="005E59BB" w:rsidDel="001B206D">
          <w:delText>model</w:delText>
        </w:r>
      </w:del>
      <w:del w:id="361" w:author="Furl, Nicholas" w:date="2024-09-11T09:09:00Z" w16du:dateUtc="2024-09-11T08:09:00Z">
        <w:r w:rsidRPr="005E59BB" w:rsidDel="00E60F44">
          <w:delText>s</w:delText>
        </w:r>
      </w:del>
      <w:r w:rsidR="00E03822" w:rsidRPr="005E59BB">
        <w:t>. And participants’ sampling rates were not affected by any task feature.</w:t>
      </w:r>
      <w:r w:rsidRPr="005E59BB">
        <w:t xml:space="preserve"> The first row of Figure 4 shows Bayesian pairwise tests (threshold </w:t>
      </w:r>
      <w:r w:rsidRPr="005E59BB">
        <w:rPr>
          <w:i/>
          <w:iCs/>
        </w:rPr>
        <w:t>BF</w:t>
      </w:r>
      <w:r w:rsidRPr="005E59BB">
        <w:rPr>
          <w:i/>
          <w:iCs/>
          <w:vertAlign w:val="subscript"/>
        </w:rPr>
        <w:t>10</w:t>
      </w:r>
      <w:r w:rsidRPr="005E59BB">
        <w:t xml:space="preserve"> &gt; 3, moderate evidence for different means) from the studies without any first phase, comparing </w:t>
      </w:r>
      <w:r w:rsidRPr="005E59BB">
        <w:rPr>
          <w:rFonts w:cs="Calibri"/>
        </w:rPr>
        <w:t>participant</w:t>
      </w:r>
      <w:r w:rsidR="00EF7F79" w:rsidRPr="005E59BB">
        <w:rPr>
          <w:rFonts w:cs="Calibri"/>
        </w:rPr>
        <w:t xml:space="preserve">s’ </w:t>
      </w:r>
      <w:r w:rsidRPr="005E59BB">
        <w:rPr>
          <w:rFonts w:cs="Calibri"/>
        </w:rPr>
        <w:t>sampling</w:t>
      </w:r>
      <w:r w:rsidRPr="005E59BB">
        <w:t xml:space="preserve"> (black points) against that of the </w:t>
      </w:r>
      <w:del w:id="362" w:author="Furl, Nicholas" w:date="2024-09-11T09:09:00Z" w16du:dateUtc="2024-09-11T08:09:00Z">
        <w:r w:rsidRPr="005E59BB" w:rsidDel="000A56D1">
          <w:delText>IO OV</w:delText>
        </w:r>
      </w:del>
      <w:ins w:id="363" w:author="Furl, Nicholas" w:date="2024-09-11T09:09:00Z" w16du:dateUtc="2024-09-11T08:09:00Z">
        <w:r w:rsidR="000A56D1" w:rsidRPr="005E59BB">
          <w:t>objective values version of the Ideal Observer</w:t>
        </w:r>
      </w:ins>
      <w:r w:rsidRPr="005E59BB">
        <w:t xml:space="preserve"> </w:t>
      </w:r>
      <w:del w:id="364" w:author="Furl, Nicholas" w:date="2024-09-11T09:59:00Z" w16du:dateUtc="2024-09-11T08:59:00Z">
        <w:r w:rsidRPr="005E59BB" w:rsidDel="001B206D">
          <w:delText xml:space="preserve">model </w:delText>
        </w:r>
      </w:del>
      <w:r w:rsidRPr="005E59BB">
        <w:t xml:space="preserve">with a payoff structure that rewards only the top three ranks (grey points). We found </w:t>
      </w:r>
      <w:r w:rsidR="005F4C59" w:rsidRPr="005E59BB">
        <w:t>nearly identical</w:t>
      </w:r>
      <w:r w:rsidRPr="005E59BB">
        <w:t xml:space="preserve"> undersampling bias in the baseline (Cohen</w:t>
      </w:r>
      <w:r w:rsidRPr="005E59BB">
        <w:rPr>
          <w:rtl/>
        </w:rPr>
        <w:t>’</w:t>
      </w:r>
      <w:r w:rsidRPr="005E59BB">
        <w:t xml:space="preserve">s </w:t>
      </w:r>
      <w:r w:rsidRPr="005E59BB">
        <w:rPr>
          <w:i/>
          <w:iCs/>
        </w:rPr>
        <w:t>d</w:t>
      </w:r>
      <w:r w:rsidRPr="005E59BB">
        <w:t xml:space="preserve"> = -2.01), squares (Cohen</w:t>
      </w:r>
      <w:r w:rsidRPr="005E59BB">
        <w:rPr>
          <w:rtl/>
        </w:rPr>
        <w:t>’</w:t>
      </w:r>
      <w:r w:rsidRPr="005E59BB">
        <w:t xml:space="preserve">s </w:t>
      </w:r>
      <w:r w:rsidRPr="005E59BB">
        <w:rPr>
          <w:i/>
          <w:iCs/>
        </w:rPr>
        <w:t>d</w:t>
      </w:r>
      <w:r w:rsidRPr="005E59BB">
        <w:t xml:space="preserve"> = -171), timing (Cohen</w:t>
      </w:r>
      <w:r w:rsidRPr="005E59BB">
        <w:rPr>
          <w:rtl/>
        </w:rPr>
        <w:t>’</w:t>
      </w:r>
      <w:r w:rsidRPr="005E59BB">
        <w:t xml:space="preserve">s </w:t>
      </w:r>
      <w:r w:rsidRPr="005E59BB">
        <w:rPr>
          <w:i/>
          <w:iCs/>
        </w:rPr>
        <w:t>d</w:t>
      </w:r>
      <w:r w:rsidRPr="005E59BB">
        <w:t xml:space="preserve"> = -1.74) and payoff (Cohen</w:t>
      </w:r>
      <w:r w:rsidRPr="005E59BB">
        <w:rPr>
          <w:rtl/>
        </w:rPr>
        <w:t>’</w:t>
      </w:r>
      <w:r w:rsidRPr="005E59BB">
        <w:t xml:space="preserve">s </w:t>
      </w:r>
      <w:r w:rsidRPr="005E59BB">
        <w:rPr>
          <w:i/>
          <w:iCs/>
        </w:rPr>
        <w:t>d</w:t>
      </w:r>
      <w:r w:rsidRPr="005E59BB">
        <w:t xml:space="preserve"> = -1.96) conditions. All </w:t>
      </w:r>
      <w:r w:rsidR="00B21EAB" w:rsidRPr="005E59BB">
        <w:t xml:space="preserve">four </w:t>
      </w:r>
      <w:r w:rsidRPr="005E59BB">
        <w:t xml:space="preserve">of these conditions used a comparable payoff scheme where participants were instructed to try to choose one of the top-three ranked options in each sequence. </w:t>
      </w:r>
    </w:p>
    <w:p w14:paraId="7C2BC475" w14:textId="7DB2EA33" w:rsidR="00CD408A" w:rsidRPr="005E59BB" w:rsidRDefault="00CD408A">
      <w:pPr>
        <w:pStyle w:val="Body"/>
      </w:pPr>
    </w:p>
    <w:p w14:paraId="361CC181" w14:textId="2D94DE5D" w:rsidR="00CD408A" w:rsidRPr="005E59BB" w:rsidRDefault="00A365A7">
      <w:pPr>
        <w:pStyle w:val="Body"/>
        <w:spacing w:after="288" w:line="480" w:lineRule="auto"/>
        <w:ind w:firstLine="720"/>
      </w:pPr>
      <w:r w:rsidRPr="005E59BB">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19A7126B"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del w:id="365" w:author="Furl, Nicholas" w:date="2024-09-11T09:37:00Z" w16du:dateUtc="2024-09-11T08:37:00Z">
                                <w:r w:rsidDel="00BA5908">
                                  <w:rPr>
                                    <w:lang w:val="en-US"/>
                                  </w:rPr>
                                  <w:delText xml:space="preserve">IO </w:delText>
                                </w:r>
                              </w:del>
                              <w:ins w:id="366" w:author="Furl, Nicholas" w:date="2024-09-11T09:37:00Z" w16du:dateUtc="2024-09-11T08:37:00Z">
                                <w:r w:rsidR="00BA5908">
                                  <w:rPr>
                                    <w:lang w:val="en-US"/>
                                  </w:rPr>
                                  <w:t>Ideal Observer</w:t>
                                </w:r>
                                <w:r w:rsidR="00BA5908">
                                  <w:rPr>
                                    <w:lang w:val="en-US"/>
                                  </w:rPr>
                                  <w:t xml:space="preserve"> </w:t>
                                </w:r>
                              </w:ins>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del w:id="367" w:author="Furl, Nicholas" w:date="2024-09-11T09:37:00Z" w16du:dateUtc="2024-09-11T08:37:00Z">
                                <w:r w:rsidR="0020488A" w:rsidDel="00BA5908">
                                  <w:rPr>
                                    <w:lang w:val="en-US"/>
                                  </w:rPr>
                                  <w:delText>BP</w:delText>
                                </w:r>
                                <w:r w:rsidDel="00BA5908">
                                  <w:rPr>
                                    <w:lang w:val="en-US"/>
                                  </w:rPr>
                                  <w:delText xml:space="preserve"> </w:delText>
                                </w:r>
                              </w:del>
                              <w:ins w:id="368" w:author="Furl, Nicholas" w:date="2024-09-11T09:37:00Z" w16du:dateUtc="2024-09-11T08:37:00Z">
                                <w:r w:rsidR="00BA5908">
                                  <w:rPr>
                                    <w:lang w:val="en-US"/>
                                  </w:rPr>
                                  <w:t>The Biased Prior model</w:t>
                                </w:r>
                                <w:r w:rsidR="00BA5908">
                                  <w:rPr>
                                    <w:lang w:val="en-US"/>
                                  </w:rPr>
                                  <w:t xml:space="preserve"> </w:t>
                                </w:r>
                              </w:ins>
                              <w:r>
                                <w:rPr>
                                  <w:lang w:val="en-US"/>
                                </w:rPr>
                                <w:t xml:space="preserve">outperforms </w:t>
                              </w:r>
                              <w:ins w:id="369" w:author="Furl, Nicholas" w:date="2024-09-11T09:37:00Z" w16du:dateUtc="2024-09-11T08:37:00Z">
                                <w:r w:rsidR="00BA5908">
                                  <w:rPr>
                                    <w:lang w:val="en-US"/>
                                  </w:rPr>
                                  <w:t xml:space="preserve">the </w:t>
                                </w:r>
                              </w:ins>
                              <w:del w:id="370" w:author="Furl, Nicholas" w:date="2024-09-11T09:37:00Z" w16du:dateUtc="2024-09-11T08:37:00Z">
                                <w:r w:rsidR="0020488A" w:rsidDel="00BA5908">
                                  <w:rPr>
                                    <w:lang w:val="en-US"/>
                                  </w:rPr>
                                  <w:delText xml:space="preserve">CS </w:delText>
                                </w:r>
                              </w:del>
                              <w:ins w:id="371" w:author="Furl, Nicholas" w:date="2024-09-11T09:37:00Z" w16du:dateUtc="2024-09-11T08:37:00Z">
                                <w:r w:rsidR="00BA5908">
                                  <w:rPr>
                                    <w:lang w:val="en-US"/>
                                  </w:rPr>
                                  <w:t>Cost to Sample model</w:t>
                                </w:r>
                                <w:r w:rsidR="00BA5908">
                                  <w:rPr>
                                    <w:lang w:val="en-US"/>
                                  </w:rPr>
                                  <w:t xml:space="preserve"> </w:t>
                                </w:r>
                              </w:ins>
                              <w:r w:rsidR="0020488A">
                                <w:rPr>
                                  <w:lang w:val="en-US"/>
                                </w:rPr>
                                <w:t xml:space="preserve">and </w:t>
                              </w:r>
                              <w:ins w:id="372" w:author="Furl, Nicholas" w:date="2024-09-11T09:37:00Z" w16du:dateUtc="2024-09-11T08:37:00Z">
                                <w:r w:rsidR="00BA5908">
                                  <w:rPr>
                                    <w:lang w:val="en-US"/>
                                  </w:rPr>
                                  <w:t>the Cut Off heuristic</w:t>
                                </w:r>
                              </w:ins>
                              <w:del w:id="373" w:author="Furl, Nicholas" w:date="2024-09-11T09:37:00Z" w16du:dateUtc="2024-09-11T08:37:00Z">
                                <w:r w:rsidR="0020488A" w:rsidDel="00BA5908">
                                  <w:rPr>
                                    <w:lang w:val="en-US"/>
                                  </w:rPr>
                                  <w:delText>CO</w:delText>
                                </w:r>
                              </w:del>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del w:id="374" w:author="Furl, Nicholas" w:date="2024-09-11T09:37:00Z" w16du:dateUtc="2024-09-11T08:37:00Z">
                                <w:r w:rsidR="0020488A" w:rsidDel="00BA5908">
                                  <w:rPr>
                                    <w:lang w:val="en-US"/>
                                  </w:rPr>
                                  <w:delText>BP</w:delText>
                                </w:r>
                                <w:r w:rsidDel="00BA5908">
                                  <w:rPr>
                                    <w:lang w:val="en-US"/>
                                  </w:rPr>
                                  <w:delText xml:space="preserve"> </w:delText>
                                </w:r>
                              </w:del>
                              <w:ins w:id="375" w:author="Furl, Nicholas" w:date="2024-09-11T09:37:00Z" w16du:dateUtc="2024-09-11T08:37:00Z">
                                <w:r w:rsidR="00BA5908">
                                  <w:rPr>
                                    <w:lang w:val="en-US"/>
                                  </w:rPr>
                                  <w:t>the Biased Prior model</w:t>
                                </w:r>
                                <w:r w:rsidR="00BA5908">
                                  <w:rPr>
                                    <w:lang w:val="en-US"/>
                                  </w:rPr>
                                  <w:t xml:space="preserve"> </w:t>
                                </w:r>
                              </w:ins>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19A7126B"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del w:id="376" w:author="Furl, Nicholas" w:date="2024-09-11T09:37:00Z" w16du:dateUtc="2024-09-11T08:37:00Z">
                          <w:r w:rsidDel="00BA5908">
                            <w:rPr>
                              <w:lang w:val="en-US"/>
                            </w:rPr>
                            <w:delText xml:space="preserve">IO </w:delText>
                          </w:r>
                        </w:del>
                        <w:ins w:id="377" w:author="Furl, Nicholas" w:date="2024-09-11T09:37:00Z" w16du:dateUtc="2024-09-11T08:37:00Z">
                          <w:r w:rsidR="00BA5908">
                            <w:rPr>
                              <w:lang w:val="en-US"/>
                            </w:rPr>
                            <w:t>Ideal Observer</w:t>
                          </w:r>
                          <w:r w:rsidR="00BA5908">
                            <w:rPr>
                              <w:lang w:val="en-US"/>
                            </w:rPr>
                            <w:t xml:space="preserve"> </w:t>
                          </w:r>
                        </w:ins>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del w:id="378" w:author="Furl, Nicholas" w:date="2024-09-11T09:37:00Z" w16du:dateUtc="2024-09-11T08:37:00Z">
                          <w:r w:rsidR="0020488A" w:rsidDel="00BA5908">
                            <w:rPr>
                              <w:lang w:val="en-US"/>
                            </w:rPr>
                            <w:delText>BP</w:delText>
                          </w:r>
                          <w:r w:rsidDel="00BA5908">
                            <w:rPr>
                              <w:lang w:val="en-US"/>
                            </w:rPr>
                            <w:delText xml:space="preserve"> </w:delText>
                          </w:r>
                        </w:del>
                        <w:ins w:id="379" w:author="Furl, Nicholas" w:date="2024-09-11T09:37:00Z" w16du:dateUtc="2024-09-11T08:37:00Z">
                          <w:r w:rsidR="00BA5908">
                            <w:rPr>
                              <w:lang w:val="en-US"/>
                            </w:rPr>
                            <w:t>The Biased Prior model</w:t>
                          </w:r>
                          <w:r w:rsidR="00BA5908">
                            <w:rPr>
                              <w:lang w:val="en-US"/>
                            </w:rPr>
                            <w:t xml:space="preserve"> </w:t>
                          </w:r>
                        </w:ins>
                        <w:r>
                          <w:rPr>
                            <w:lang w:val="en-US"/>
                          </w:rPr>
                          <w:t xml:space="preserve">outperforms </w:t>
                        </w:r>
                        <w:ins w:id="380" w:author="Furl, Nicholas" w:date="2024-09-11T09:37:00Z" w16du:dateUtc="2024-09-11T08:37:00Z">
                          <w:r w:rsidR="00BA5908">
                            <w:rPr>
                              <w:lang w:val="en-US"/>
                            </w:rPr>
                            <w:t xml:space="preserve">the </w:t>
                          </w:r>
                        </w:ins>
                        <w:del w:id="381" w:author="Furl, Nicholas" w:date="2024-09-11T09:37:00Z" w16du:dateUtc="2024-09-11T08:37:00Z">
                          <w:r w:rsidR="0020488A" w:rsidDel="00BA5908">
                            <w:rPr>
                              <w:lang w:val="en-US"/>
                            </w:rPr>
                            <w:delText xml:space="preserve">CS </w:delText>
                          </w:r>
                        </w:del>
                        <w:ins w:id="382" w:author="Furl, Nicholas" w:date="2024-09-11T09:37:00Z" w16du:dateUtc="2024-09-11T08:37:00Z">
                          <w:r w:rsidR="00BA5908">
                            <w:rPr>
                              <w:lang w:val="en-US"/>
                            </w:rPr>
                            <w:t>Cost to Sample model</w:t>
                          </w:r>
                          <w:r w:rsidR="00BA5908">
                            <w:rPr>
                              <w:lang w:val="en-US"/>
                            </w:rPr>
                            <w:t xml:space="preserve"> </w:t>
                          </w:r>
                        </w:ins>
                        <w:r w:rsidR="0020488A">
                          <w:rPr>
                            <w:lang w:val="en-US"/>
                          </w:rPr>
                          <w:t xml:space="preserve">and </w:t>
                        </w:r>
                        <w:ins w:id="383" w:author="Furl, Nicholas" w:date="2024-09-11T09:37:00Z" w16du:dateUtc="2024-09-11T08:37:00Z">
                          <w:r w:rsidR="00BA5908">
                            <w:rPr>
                              <w:lang w:val="en-US"/>
                            </w:rPr>
                            <w:t>the Cut Off heuristic</w:t>
                          </w:r>
                        </w:ins>
                        <w:del w:id="384" w:author="Furl, Nicholas" w:date="2024-09-11T09:37:00Z" w16du:dateUtc="2024-09-11T08:37:00Z">
                          <w:r w:rsidR="0020488A" w:rsidDel="00BA5908">
                            <w:rPr>
                              <w:lang w:val="en-US"/>
                            </w:rPr>
                            <w:delText>CO</w:delText>
                          </w:r>
                        </w:del>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del w:id="385" w:author="Furl, Nicholas" w:date="2024-09-11T09:37:00Z" w16du:dateUtc="2024-09-11T08:37:00Z">
                          <w:r w:rsidR="0020488A" w:rsidDel="00BA5908">
                            <w:rPr>
                              <w:lang w:val="en-US"/>
                            </w:rPr>
                            <w:delText>BP</w:delText>
                          </w:r>
                          <w:r w:rsidDel="00BA5908">
                            <w:rPr>
                              <w:lang w:val="en-US"/>
                            </w:rPr>
                            <w:delText xml:space="preserve"> </w:delText>
                          </w:r>
                        </w:del>
                        <w:ins w:id="386" w:author="Furl, Nicholas" w:date="2024-09-11T09:37:00Z" w16du:dateUtc="2024-09-11T08:37:00Z">
                          <w:r w:rsidR="00BA5908">
                            <w:rPr>
                              <w:lang w:val="en-US"/>
                            </w:rPr>
                            <w:t>the Biased Prior model</w:t>
                          </w:r>
                          <w:r w:rsidR="00BA5908">
                            <w:rPr>
                              <w:lang w:val="en-US"/>
                            </w:rPr>
                            <w:t xml:space="preserve"> </w:t>
                          </w:r>
                        </w:ins>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16" o:title="A group of graphs with numbers and symbols&#10;&#10;Description automatically generated with medium confidence"/>
                </v:shape>
                <w10:wrap type="square"/>
              </v:group>
            </w:pict>
          </mc:Fallback>
        </mc:AlternateContent>
      </w:r>
    </w:p>
    <w:p w14:paraId="7259595C" w14:textId="0B5F2EE0" w:rsidR="00CD408A" w:rsidRPr="005E59BB" w:rsidRDefault="00000000">
      <w:pPr>
        <w:pStyle w:val="Body"/>
      </w:pPr>
      <w:r w:rsidRPr="005E59BB">
        <w:rPr>
          <w:rFonts w:ascii="Arial Unicode MS" w:hAnsi="Arial Unicode MS"/>
        </w:rPr>
        <w:br w:type="page"/>
      </w:r>
    </w:p>
    <w:p w14:paraId="669FC568" w14:textId="54C8D1E2" w:rsidR="00B709BC" w:rsidRPr="005E59BB" w:rsidRDefault="003B632E" w:rsidP="001D1716">
      <w:pPr>
        <w:pStyle w:val="Body"/>
        <w:spacing w:after="288" w:line="480" w:lineRule="auto"/>
        <w:ind w:firstLine="720"/>
      </w:pPr>
      <w:r w:rsidRPr="005E59BB">
        <w:lastRenderedPageBreak/>
        <w:t>The first row of Figure 5 shows results for the two conditions with an initial rating phase (ratings and full)</w:t>
      </w:r>
      <w:ins w:id="387" w:author="Furl, Nicholas" w:date="2024-09-11T09:10:00Z" w16du:dateUtc="2024-09-11T08:10:00Z">
        <w:r w:rsidR="009861EE" w:rsidRPr="005E59BB">
          <w:t xml:space="preserve">, which </w:t>
        </w:r>
      </w:ins>
      <w:del w:id="388" w:author="Furl, Nicholas" w:date="2024-09-11T09:10:00Z" w16du:dateUtc="2024-09-11T08:10:00Z">
        <w:r w:rsidRPr="005E59BB" w:rsidDel="009861EE">
          <w:delText xml:space="preserve"> and </w:delText>
        </w:r>
      </w:del>
      <w:r w:rsidRPr="005E59BB">
        <w:t xml:space="preserve">therefore </w:t>
      </w:r>
      <w:ins w:id="389" w:author="Furl, Nicholas" w:date="2024-09-11T09:10:00Z" w16du:dateUtc="2024-09-11T08:10:00Z">
        <w:r w:rsidR="009861EE" w:rsidRPr="005E59BB">
          <w:t xml:space="preserve">provide </w:t>
        </w:r>
      </w:ins>
      <w:del w:id="390" w:author="Furl, Nicholas" w:date="2024-09-11T09:10:00Z" w16du:dateUtc="2024-09-11T08:10:00Z">
        <w:r w:rsidRPr="005E59BB" w:rsidDel="009861EE">
          <w:delText xml:space="preserve">with </w:delText>
        </w:r>
      </w:del>
      <w:del w:id="391" w:author="Furl, Nicholas" w:date="2024-09-11T09:11:00Z" w16du:dateUtc="2024-09-11T08:11:00Z">
        <w:r w:rsidRPr="005E59BB" w:rsidDel="009861EE">
          <w:delText>optimality measures</w:delText>
        </w:r>
      </w:del>
      <w:ins w:id="392" w:author="Furl, Nicholas" w:date="2024-09-11T09:11:00Z" w16du:dateUtc="2024-09-11T08:11:00Z">
        <w:r w:rsidR="009861EE" w:rsidRPr="005E59BB">
          <w:t xml:space="preserve">two </w:t>
        </w:r>
      </w:ins>
      <w:ins w:id="393" w:author="Furl, Nicholas" w:date="2024-09-11T09:51:00Z" w16du:dateUtc="2024-09-11T08:51:00Z">
        <w:r w:rsidR="00443BB6">
          <w:t xml:space="preserve">versions of </w:t>
        </w:r>
      </w:ins>
      <w:ins w:id="394" w:author="Furl, Nicholas" w:date="2024-09-11T09:11:00Z" w16du:dateUtc="2024-09-11T08:11:00Z">
        <w:r w:rsidR="009861EE" w:rsidRPr="005E59BB">
          <w:t>Ideal Observer, one</w:t>
        </w:r>
      </w:ins>
      <w:r w:rsidRPr="005E59BB">
        <w:t xml:space="preserve"> </w:t>
      </w:r>
      <w:ins w:id="395" w:author="Furl, Nicholas" w:date="2024-09-11T09:10:00Z" w16du:dateUtc="2024-09-11T08:10:00Z">
        <w:r w:rsidR="009861EE" w:rsidRPr="005E59BB">
          <w:t xml:space="preserve">based on subjective </w:t>
        </w:r>
      </w:ins>
      <w:ins w:id="396" w:author="Furl, Nicholas" w:date="2024-09-11T09:11:00Z" w16du:dateUtc="2024-09-11T08:11:00Z">
        <w:r w:rsidR="009861EE" w:rsidRPr="005E59BB">
          <w:t xml:space="preserve">option values and the other based on </w:t>
        </w:r>
      </w:ins>
      <w:ins w:id="397" w:author="Furl, Nicholas" w:date="2024-09-11T09:10:00Z" w16du:dateUtc="2024-09-11T08:10:00Z">
        <w:r w:rsidR="009861EE" w:rsidRPr="005E59BB">
          <w:t>objective values</w:t>
        </w:r>
      </w:ins>
      <w:del w:id="398" w:author="Furl, Nicholas" w:date="2024-09-11T09:10:00Z" w16du:dateUtc="2024-09-11T08:10:00Z">
        <w:r w:rsidRPr="005E59BB" w:rsidDel="009861EE">
          <w:delText>f</w:delText>
        </w:r>
      </w:del>
      <w:del w:id="399" w:author="Furl, Nicholas" w:date="2024-09-11T09:11:00Z" w16du:dateUtc="2024-09-11T08:11:00Z">
        <w:r w:rsidRPr="005E59BB" w:rsidDel="009861EE">
          <w:delText>rom both IO SV and IO OV</w:delText>
        </w:r>
      </w:del>
      <w:r w:rsidRPr="005E59BB">
        <w:t xml:space="preserve">. </w:t>
      </w:r>
      <w:r w:rsidR="00B709BC" w:rsidRPr="005E59BB">
        <w:t xml:space="preserve">Here, we see that Study 1 full is the only condition where participants (and </w:t>
      </w:r>
      <w:ins w:id="400" w:author="Furl, Nicholas" w:date="2024-09-11T09:50:00Z" w16du:dateUtc="2024-09-11T08:50:00Z">
        <w:r w:rsidR="00443BB6">
          <w:t xml:space="preserve">the </w:t>
        </w:r>
      </w:ins>
      <w:del w:id="401" w:author="Furl, Nicholas" w:date="2024-09-11T09:11:00Z" w16du:dateUtc="2024-09-11T08:11:00Z">
        <w:r w:rsidR="00B709BC" w:rsidRPr="005E59BB" w:rsidDel="009861EE">
          <w:delText>IO</w:delText>
        </w:r>
      </w:del>
      <w:ins w:id="402" w:author="Furl, Nicholas" w:date="2024-09-11T09:11:00Z" w16du:dateUtc="2024-09-11T08:11:00Z">
        <w:r w:rsidR="009861EE" w:rsidRPr="005E59BB">
          <w:t>Ideal Observer</w:t>
        </w:r>
      </w:ins>
      <w:del w:id="403" w:author="Furl, Nicholas" w:date="2024-09-11T09:50:00Z" w16du:dateUtc="2024-09-11T08:50:00Z">
        <w:r w:rsidR="00B709BC" w:rsidRPr="005E59BB" w:rsidDel="00443BB6">
          <w:delText xml:space="preserve"> models</w:delText>
        </w:r>
      </w:del>
      <w:r w:rsidR="00B709BC" w:rsidRPr="005E59BB">
        <w:t xml:space="preserve">) were instructed to maximise the rank of their choices, instead of using a scheme that rewards only the top-three ranked options. It is also in the Study 1 full condition where </w:t>
      </w:r>
      <w:del w:id="404" w:author="Furl, Nicholas" w:date="2024-09-11T09:11:00Z" w16du:dateUtc="2024-09-11T08:11:00Z">
        <w:r w:rsidR="00B709BC" w:rsidRPr="005E59BB" w:rsidDel="009861EE">
          <w:delText xml:space="preserve">IO </w:delText>
        </w:r>
      </w:del>
      <w:ins w:id="405" w:author="Furl, Nicholas" w:date="2024-09-11T09:11:00Z" w16du:dateUtc="2024-09-11T08:11:00Z">
        <w:r w:rsidR="009861EE" w:rsidRPr="005E59BB">
          <w:t xml:space="preserve">the Ideal Observer </w:t>
        </w:r>
      </w:ins>
      <w:r w:rsidR="00B709BC" w:rsidRPr="005E59BB">
        <w:t xml:space="preserve">sampled less than in the other conditions. </w:t>
      </w:r>
      <w:r w:rsidRPr="005E59BB">
        <w:t>Participant undersampling compared to both</w:t>
      </w:r>
      <w:ins w:id="406" w:author="Furl, Nicholas" w:date="2024-09-11T10:05:00Z" w16du:dateUtc="2024-09-11T09:05:00Z">
        <w:r w:rsidR="00BA3F04">
          <w:t xml:space="preserve"> versions of</w:t>
        </w:r>
      </w:ins>
      <w:r w:rsidRPr="005E59BB">
        <w:t xml:space="preserve"> </w:t>
      </w:r>
      <w:ins w:id="407" w:author="Furl, Nicholas" w:date="2024-09-11T09:12:00Z" w16du:dateUtc="2024-09-11T08:12:00Z">
        <w:r w:rsidR="008627B3" w:rsidRPr="005E59BB">
          <w:t xml:space="preserve">Ideal Observer, </w:t>
        </w:r>
      </w:ins>
      <w:del w:id="408" w:author="Furl, Nicholas" w:date="2024-09-11T09:12:00Z" w16du:dateUtc="2024-09-11T08:12:00Z">
        <w:r w:rsidRPr="005E59BB" w:rsidDel="008627B3">
          <w:delText>IO SV</w:delText>
        </w:r>
      </w:del>
      <w:ins w:id="409" w:author="Furl, Nicholas" w:date="2024-09-11T09:12:00Z" w16du:dateUtc="2024-09-11T08:12:00Z">
        <w:r w:rsidR="008627B3" w:rsidRPr="005E59BB">
          <w:t>subjective value</w:t>
        </w:r>
      </w:ins>
      <w:r w:rsidRPr="005E59BB">
        <w:t xml:space="preserve"> (Cohen</w:t>
      </w:r>
      <w:r w:rsidRPr="005E59BB">
        <w:rPr>
          <w:rtl/>
        </w:rPr>
        <w:t>’</w:t>
      </w:r>
      <w:r w:rsidRPr="005E59BB">
        <w:t xml:space="preserve">s </w:t>
      </w:r>
      <w:r w:rsidRPr="005E59BB">
        <w:rPr>
          <w:i/>
          <w:iCs/>
        </w:rPr>
        <w:t>d</w:t>
      </w:r>
      <w:r w:rsidRPr="005E59BB">
        <w:t xml:space="preserve"> = -1.20) and </w:t>
      </w:r>
      <w:del w:id="410" w:author="Furl, Nicholas" w:date="2024-09-11T09:12:00Z" w16du:dateUtc="2024-09-11T08:12:00Z">
        <w:r w:rsidRPr="005E59BB" w:rsidDel="008627B3">
          <w:delText>IO OV</w:delText>
        </w:r>
      </w:del>
      <w:ins w:id="411" w:author="Furl, Nicholas" w:date="2024-09-11T09:12:00Z" w16du:dateUtc="2024-09-11T08:12:00Z">
        <w:r w:rsidR="008627B3" w:rsidRPr="005E59BB">
          <w:t>objective values</w:t>
        </w:r>
      </w:ins>
      <w:r w:rsidRPr="005E59BB">
        <w:t xml:space="preserve"> (Cohen</w:t>
      </w:r>
      <w:r w:rsidRPr="005E59BB">
        <w:rPr>
          <w:rtl/>
        </w:rPr>
        <w:t>’</w:t>
      </w:r>
      <w:r w:rsidRPr="005E59BB">
        <w:t xml:space="preserve">s </w:t>
      </w:r>
      <w:r w:rsidRPr="005E59BB">
        <w:rPr>
          <w:i/>
          <w:iCs/>
        </w:rPr>
        <w:t>d</w:t>
      </w:r>
      <w:r w:rsidRPr="005E59BB">
        <w:t xml:space="preserve"> = -1.72)</w:t>
      </w:r>
      <w:ins w:id="412" w:author="Furl, Nicholas" w:date="2024-09-11T09:12:00Z" w16du:dateUtc="2024-09-11T08:12:00Z">
        <w:r w:rsidR="008627B3" w:rsidRPr="005E59BB">
          <w:t>,</w:t>
        </w:r>
      </w:ins>
      <w:r w:rsidRPr="005E59BB">
        <w:t xml:space="preserve"> is present for Study 1 ratings (left column), a condition in which the top three ranks are rewarded. However, undersampling in Study 1 full (right column) was </w:t>
      </w:r>
      <w:r w:rsidR="00B709BC" w:rsidRPr="005E59BB">
        <w:t>eliminated</w:t>
      </w:r>
      <w:r w:rsidRPr="005E59BB">
        <w:t xml:space="preserve"> for </w:t>
      </w:r>
      <w:del w:id="413" w:author="Furl, Nicholas" w:date="2024-09-11T09:13:00Z" w16du:dateUtc="2024-09-11T08:13:00Z">
        <w:r w:rsidRPr="005E59BB" w:rsidDel="008E528D">
          <w:delText>IO SV</w:delText>
        </w:r>
      </w:del>
      <w:ins w:id="414" w:author="Furl, Nicholas" w:date="2024-09-11T09:13:00Z" w16du:dateUtc="2024-09-11T08:13:00Z">
        <w:r w:rsidR="008E528D" w:rsidRPr="005E59BB">
          <w:t xml:space="preserve">the subjective values version of the Ideal Observer </w:t>
        </w:r>
      </w:ins>
      <w:del w:id="415" w:author="Furl, Nicholas" w:date="2024-09-11T10:00:00Z" w16du:dateUtc="2024-09-11T09:00:00Z">
        <w:r w:rsidRPr="005E59BB" w:rsidDel="001B206D">
          <w:delText xml:space="preserve"> </w:delText>
        </w:r>
      </w:del>
      <w:r w:rsidRPr="005E59BB">
        <w:t>(Cohen</w:t>
      </w:r>
      <w:r w:rsidRPr="005E59BB">
        <w:rPr>
          <w:rtl/>
        </w:rPr>
        <w:t>’</w:t>
      </w:r>
      <w:r w:rsidRPr="005E59BB">
        <w:t xml:space="preserve">s </w:t>
      </w:r>
      <w:r w:rsidRPr="005E59BB">
        <w:rPr>
          <w:i/>
          <w:iCs/>
        </w:rPr>
        <w:t>d</w:t>
      </w:r>
      <w:r w:rsidRPr="005E59BB">
        <w:t xml:space="preserve"> = 0.19) and </w:t>
      </w:r>
      <w:r w:rsidR="00CF5509" w:rsidRPr="005E59BB">
        <w:t xml:space="preserve">the effect size of undersampling was </w:t>
      </w:r>
      <w:r w:rsidRPr="005E59BB">
        <w:t xml:space="preserve">reduced </w:t>
      </w:r>
      <w:r w:rsidR="00CF5509" w:rsidRPr="005E59BB">
        <w:t xml:space="preserve">by more than half </w:t>
      </w:r>
      <w:r w:rsidRPr="005E59BB">
        <w:t xml:space="preserve">for </w:t>
      </w:r>
      <w:ins w:id="416" w:author="Furl, Nicholas" w:date="2024-09-11T09:13:00Z" w16du:dateUtc="2024-09-11T08:13:00Z">
        <w:r w:rsidR="008E528D" w:rsidRPr="005E59BB">
          <w:t xml:space="preserve">the </w:t>
        </w:r>
        <w:r w:rsidR="008E528D" w:rsidRPr="005E59BB">
          <w:t>objective</w:t>
        </w:r>
        <w:r w:rsidR="008E528D" w:rsidRPr="005E59BB">
          <w:t xml:space="preserve"> values version </w:t>
        </w:r>
      </w:ins>
      <w:del w:id="417" w:author="Furl, Nicholas" w:date="2024-09-11T09:13:00Z" w16du:dateUtc="2024-09-11T08:13:00Z">
        <w:r w:rsidRPr="005E59BB" w:rsidDel="008E528D">
          <w:delText xml:space="preserve">IO OV </w:delText>
        </w:r>
      </w:del>
      <w:r w:rsidRPr="005E59BB">
        <w:t>(Cohen</w:t>
      </w:r>
      <w:r w:rsidRPr="005E59BB">
        <w:rPr>
          <w:rtl/>
        </w:rPr>
        <w:t>’</w:t>
      </w:r>
      <w:r w:rsidRPr="005E59BB">
        <w:t xml:space="preserve">s </w:t>
      </w:r>
      <w:r w:rsidRPr="005E59BB">
        <w:rPr>
          <w:i/>
          <w:iCs/>
        </w:rPr>
        <w:t>d</w:t>
      </w:r>
      <w:r w:rsidRPr="005E59BB">
        <w:t xml:space="preserve"> = -0.61)</w:t>
      </w:r>
      <w:r w:rsidR="00CF5509" w:rsidRPr="005E59BB">
        <w:t>, though it retained significance</w:t>
      </w:r>
      <w:r w:rsidRPr="005E59BB">
        <w:t>.</w:t>
      </w:r>
    </w:p>
    <w:p w14:paraId="25EDC921" w14:textId="2D86FE8A" w:rsidR="00CD408A" w:rsidRPr="005E59BB" w:rsidRDefault="00CF5509" w:rsidP="001D1716">
      <w:pPr>
        <w:pStyle w:val="Body"/>
        <w:spacing w:after="288" w:line="480" w:lineRule="auto"/>
        <w:ind w:firstLine="720"/>
      </w:pPr>
      <w:r w:rsidRPr="005E59BB">
        <w:t xml:space="preserve">Note that the results for Pilot full showed an elimination of undersampling altogether for both </w:t>
      </w:r>
      <w:del w:id="418" w:author="Furl, Nicholas" w:date="2024-09-11T09:19:00Z" w16du:dateUtc="2024-09-11T08:19:00Z">
        <w:r w:rsidRPr="005E59BB" w:rsidDel="007F4F43">
          <w:delText>IO OV and IO SV</w:delText>
        </w:r>
      </w:del>
      <w:ins w:id="419" w:author="Furl, Nicholas" w:date="2024-09-11T09:19:00Z" w16du:dateUtc="2024-09-11T08:19:00Z">
        <w:r w:rsidR="007F4F43" w:rsidRPr="005E59BB">
          <w:t xml:space="preserve">objective and subjective values versions of the Ideal Observer </w:t>
        </w:r>
      </w:ins>
      <w:del w:id="420" w:author="Furl, Nicholas" w:date="2024-09-11T10:00:00Z" w16du:dateUtc="2024-09-11T09:00:00Z">
        <w:r w:rsidRPr="005E59BB" w:rsidDel="001B206D">
          <w:delText xml:space="preserve"> </w:delText>
        </w:r>
      </w:del>
      <w:r w:rsidRPr="005E59BB">
        <w:t xml:space="preserve">and even oversampling for </w:t>
      </w:r>
      <w:del w:id="421" w:author="Furl, Nicholas" w:date="2024-09-11T09:19:00Z" w16du:dateUtc="2024-09-11T08:19:00Z">
        <w:r w:rsidRPr="005E59BB" w:rsidDel="007F4F43">
          <w:delText>IO SV</w:delText>
        </w:r>
      </w:del>
      <w:ins w:id="422" w:author="Furl, Nicholas" w:date="2024-09-11T09:19:00Z" w16du:dateUtc="2024-09-11T08:19:00Z">
        <w:r w:rsidR="007F4F43" w:rsidRPr="005E59BB">
          <w:t>the subjective values version</w:t>
        </w:r>
      </w:ins>
      <w:r w:rsidRPr="005E59BB">
        <w:t xml:space="preserve">, which is a somewhat more striking result than what we obtained for Study 1 full.  </w:t>
      </w:r>
      <w:r w:rsidR="00753341" w:rsidRPr="005E59BB">
        <w:t xml:space="preserve">In our next study (Study 2), we will resolve this </w:t>
      </w:r>
      <w:ins w:id="423" w:author="Furl, Nicholas" w:date="2024-09-11T09:19:00Z" w16du:dateUtc="2024-09-11T08:19:00Z">
        <w:r w:rsidR="005B1120" w:rsidRPr="005E59BB">
          <w:t xml:space="preserve">apparent </w:t>
        </w:r>
      </w:ins>
      <w:del w:id="424" w:author="Furl, Nicholas" w:date="2024-09-11T09:19:00Z" w16du:dateUtc="2024-09-11T08:19:00Z">
        <w:r w:rsidR="00753341" w:rsidRPr="005E59BB" w:rsidDel="005B1120">
          <w:delText xml:space="preserve">issue </w:delText>
        </w:r>
      </w:del>
      <w:ins w:id="425" w:author="Furl, Nicholas" w:date="2024-09-11T09:19:00Z" w16du:dateUtc="2024-09-11T08:19:00Z">
        <w:r w:rsidR="005B1120" w:rsidRPr="005E59BB">
          <w:t>discrepancy</w:t>
        </w:r>
        <w:r w:rsidR="005B1120" w:rsidRPr="005E59BB">
          <w:t xml:space="preserve"> </w:t>
        </w:r>
      </w:ins>
      <w:r w:rsidR="00753341" w:rsidRPr="005E59BB">
        <w:t>by implementing a full condition with improved design elements and a statistically better-powered sample size.</w:t>
      </w:r>
      <w:r w:rsidR="004C1E55" w:rsidRPr="005E59BB">
        <w:t xml:space="preserve"> Provisionally, we conclude that undersampling bias </w:t>
      </w:r>
      <w:r w:rsidR="00B06F8D" w:rsidRPr="005E59BB">
        <w:t xml:space="preserve">was greater in all the conditions that rewarded only the top three highest ranked choices, compared to the only </w:t>
      </w:r>
      <w:r w:rsidR="00B709BC" w:rsidRPr="005E59BB">
        <w:t>condition</w:t>
      </w:r>
      <w:r w:rsidR="00B06F8D" w:rsidRPr="005E59BB">
        <w:t xml:space="preserve"> that used a payoff scheme that rewarded all choices commensurate with the chosen option value (</w:t>
      </w:r>
      <w:r w:rsidR="004C1E55" w:rsidRPr="005E59BB">
        <w:t>Study 1 full</w:t>
      </w:r>
      <w:r w:rsidR="00B06F8D" w:rsidRPr="005E59BB">
        <w:t>)</w:t>
      </w:r>
      <w:r w:rsidR="008737C1" w:rsidRPr="005E59BB">
        <w:t>.</w:t>
      </w:r>
      <w:r w:rsidR="004C1E55" w:rsidRPr="005E59BB">
        <w:t xml:space="preserve"> </w:t>
      </w:r>
      <w:r w:rsidR="003B632E" w:rsidRPr="005E59BB">
        <w:tab/>
      </w:r>
    </w:p>
    <w:p w14:paraId="07DD8168" w14:textId="77777777" w:rsidR="00D25E41" w:rsidRPr="005E59BB" w:rsidRDefault="00D25E41">
      <w:pPr>
        <w:pStyle w:val="Body"/>
        <w:spacing w:after="288" w:line="480" w:lineRule="auto"/>
      </w:pPr>
    </w:p>
    <w:p w14:paraId="1C93D58E" w14:textId="77777777" w:rsidR="00D25E41" w:rsidRPr="005E59BB" w:rsidRDefault="00D25E41">
      <w:pPr>
        <w:pStyle w:val="Body"/>
        <w:spacing w:after="288" w:line="480" w:lineRule="auto"/>
      </w:pPr>
    </w:p>
    <w:p w14:paraId="0297B0FF" w14:textId="77777777" w:rsidR="00D25E41" w:rsidRPr="005E59BB" w:rsidRDefault="00D25E41">
      <w:pPr>
        <w:pStyle w:val="Body"/>
        <w:spacing w:after="288" w:line="480" w:lineRule="auto"/>
      </w:pPr>
    </w:p>
    <w:p w14:paraId="5F3334C8" w14:textId="77777777" w:rsidR="00D25E41" w:rsidRPr="005E59BB" w:rsidRDefault="00D25E41">
      <w:pPr>
        <w:pStyle w:val="Body"/>
        <w:spacing w:after="288" w:line="480" w:lineRule="auto"/>
      </w:pPr>
    </w:p>
    <w:p w14:paraId="2D6F17F0" w14:textId="77777777" w:rsidR="00D25E41" w:rsidRPr="005E59BB"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426" w:author="Furl, Nicholas" w:date="2024-09-11T09:34:00Z" w16du:dateUtc="2024-09-11T08:34:00Z">
            <w:rPr/>
          </w:rPrChange>
        </w:rPr>
        <w:br w:type="page"/>
      </w:r>
    </w:p>
    <w:p w14:paraId="4678F93D" w14:textId="7A64E7FF" w:rsidR="00D25E41" w:rsidRPr="005E59BB"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Change w:id="427" w:author="Furl, Nicholas" w:date="2024-09-11T09:34:00Z" w16du:dateUtc="2024-09-11T08:34:00Z">
            <w:rPr>
              <w:rFonts w:ascii="Calibri" w:hAnsi="Calibri" w:cs="Arial Unicode MS"/>
              <w:color w:val="000000"/>
              <w:sz w:val="22"/>
              <w:szCs w:val="22"/>
              <w:u w:color="000000"/>
              <w:lang w:eastAsia="en-GB"/>
              <w14:textOutline w14:w="0" w14:cap="flat" w14:cmpd="sng" w14:algn="ctr">
                <w14:noFill/>
                <w14:prstDash w14:val="solid"/>
                <w14:bevel/>
              </w14:textOutline>
            </w:rPr>
          </w:rPrChange>
        </w:rPr>
      </w:pPr>
      <w:r w:rsidRPr="005E59BB">
        <w:rPr>
          <w:noProof/>
          <w:lang w:val="en-GB"/>
          <w:rPrChange w:id="428" w:author="Furl, Nicholas" w:date="2024-09-11T09:34:00Z" w16du:dateUtc="2024-09-11T08:34:00Z">
            <w:rPr>
              <w:noProof/>
            </w:rPr>
          </w:rPrChange>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21C0681B"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del w:id="429" w:author="Furl, Nicholas" w:date="2024-09-11T09:38:00Z" w16du:dateUtc="2024-09-11T08:38:00Z">
                                <w:r w:rsidDel="00B268B4">
                                  <w:rPr>
                                    <w:lang w:val="en-US"/>
                                  </w:rPr>
                                  <w:delText xml:space="preserve">IO </w:delText>
                                </w:r>
                              </w:del>
                              <w:ins w:id="430" w:author="Furl, Nicholas" w:date="2024-09-11T09:38:00Z" w16du:dateUtc="2024-09-11T08:38:00Z">
                                <w:r w:rsidR="00B268B4">
                                  <w:rPr>
                                    <w:lang w:val="en-US"/>
                                  </w:rPr>
                                  <w:t>Ideal Observer</w:t>
                                </w:r>
                                <w:r w:rsidR="00B268B4">
                                  <w:rPr>
                                    <w:lang w:val="en-US"/>
                                  </w:rPr>
                                  <w:t xml:space="preserve"> </w:t>
                                </w:r>
                              </w:ins>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del w:id="431" w:author="Furl, Nicholas" w:date="2024-09-11T09:38:00Z" w16du:dateUtc="2024-09-11T08:38:00Z">
                                <w:r w:rsidR="00623AFC" w:rsidDel="00B268B4">
                                  <w:rPr>
                                    <w:lang w:val="en-US"/>
                                  </w:rPr>
                                  <w:delText xml:space="preserve">IO </w:delText>
                                </w:r>
                              </w:del>
                              <w:ins w:id="432" w:author="Furl, Nicholas" w:date="2024-09-11T09:38:00Z" w16du:dateUtc="2024-09-11T08:38:00Z">
                                <w:r w:rsidR="00B268B4">
                                  <w:rPr>
                                    <w:lang w:val="en-US"/>
                                  </w:rPr>
                                  <w:t>Ideal Observer</w:t>
                                </w:r>
                                <w:r w:rsidR="00B268B4">
                                  <w:rPr>
                                    <w:lang w:val="en-US"/>
                                  </w:rPr>
                                  <w:t xml:space="preserve"> </w:t>
                                </w:r>
                              </w:ins>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del w:id="433" w:author="Furl, Nicholas" w:date="2024-09-11T09:39:00Z" w16du:dateUtc="2024-09-11T08:39:00Z">
                                <w:r w:rsidR="00624F07" w:rsidDel="00B268B4">
                                  <w:rPr>
                                    <w:lang w:val="en-US"/>
                                  </w:rPr>
                                  <w:delText>BP OV</w:delText>
                                </w:r>
                              </w:del>
                              <w:ins w:id="434" w:author="Furl, Nicholas" w:date="2024-09-11T09:39:00Z" w16du:dateUtc="2024-09-11T08:39:00Z">
                                <w:r w:rsidR="00B268B4">
                                  <w:rPr>
                                    <w:lang w:val="en-US"/>
                                  </w:rPr>
                                  <w:t>the Biased Prior model</w:t>
                                </w:r>
                              </w:ins>
                              <w:r w:rsidR="00624F07">
                                <w:rPr>
                                  <w:lang w:val="en-US"/>
                                </w:rPr>
                                <w:t xml:space="preserve"> fits better than any other model (blue horizontal lines). In the full condition, the result is more ambiguous</w:t>
                              </w:r>
                              <w:ins w:id="435" w:author="Furl, Nicholas" w:date="2024-09-11T09:41:00Z" w16du:dateUtc="2024-09-11T08:41:00Z">
                                <w:r w:rsidR="00B268B4">
                                  <w:rPr>
                                    <w:lang w:val="en-US"/>
                                  </w:rPr>
                                  <w:t>. O</w:t>
                                </w:r>
                              </w:ins>
                              <w:del w:id="436" w:author="Furl, Nicholas" w:date="2024-09-11T09:41:00Z" w16du:dateUtc="2024-09-11T08:41:00Z">
                                <w:r w:rsidR="00624F07" w:rsidDel="00B268B4">
                                  <w:rPr>
                                    <w:lang w:val="en-US"/>
                                  </w:rPr>
                                  <w:delText xml:space="preserve">, as </w:delText>
                                </w:r>
                                <w:r w:rsidR="00C53374" w:rsidDel="00B268B4">
                                  <w:rPr>
                                    <w:lang w:val="en-US"/>
                                  </w:rPr>
                                  <w:delText>o</w:delText>
                                </w:r>
                              </w:del>
                              <w:r w:rsidR="00C53374">
                                <w:rPr>
                                  <w:lang w:val="en-US"/>
                                </w:rPr>
                                <w:t xml:space="preserve">nly </w:t>
                              </w:r>
                              <w:ins w:id="437" w:author="Furl, Nicholas" w:date="2024-09-11T09:39:00Z" w16du:dateUtc="2024-09-11T08:39:00Z">
                                <w:r w:rsidR="00B268B4">
                                  <w:rPr>
                                    <w:lang w:val="en-US"/>
                                  </w:rPr>
                                  <w:t>the objective values version of the Biased Prior model</w:t>
                                </w:r>
                              </w:ins>
                              <w:del w:id="438" w:author="Furl, Nicholas" w:date="2024-09-11T09:39:00Z" w16du:dateUtc="2024-09-11T08:39:00Z">
                                <w:r w:rsidR="00624F07" w:rsidDel="00B268B4">
                                  <w:rPr>
                                    <w:lang w:val="en-US"/>
                                  </w:rPr>
                                  <w:delText>BP OV</w:delText>
                                </w:r>
                              </w:del>
                              <w:r w:rsidR="00624F07">
                                <w:rPr>
                                  <w:lang w:val="en-US"/>
                                </w:rPr>
                                <w:t xml:space="preserve"> </w:t>
                              </w:r>
                              <w:ins w:id="439" w:author="Furl, Nicholas" w:date="2024-09-11T09:41:00Z" w16du:dateUtc="2024-09-11T08:41:00Z">
                                <w:r w:rsidR="00B268B4">
                                  <w:rPr>
                                    <w:lang w:val="en-US"/>
                                  </w:rPr>
                                  <w:t xml:space="preserve">shows some </w:t>
                                </w:r>
                              </w:ins>
                              <w:r w:rsidR="00624F07">
                                <w:rPr>
                                  <w:lang w:val="en-US"/>
                                </w:rPr>
                                <w:t>significant</w:t>
                              </w:r>
                              <w:del w:id="440" w:author="Furl, Nicholas" w:date="2024-09-11T09:41:00Z" w16du:dateUtc="2024-09-11T08:41:00Z">
                                <w:r w:rsidR="00624F07" w:rsidDel="00B268B4">
                                  <w:rPr>
                                    <w:lang w:val="en-US"/>
                                  </w:rPr>
                                  <w:delText>ly</w:delText>
                                </w:r>
                              </w:del>
                              <w:r w:rsidR="00C53374">
                                <w:rPr>
                                  <w:lang w:val="en-US"/>
                                </w:rPr>
                                <w:t xml:space="preserve"> </w:t>
                              </w:r>
                              <w:del w:id="441" w:author="Furl, Nicholas" w:date="2024-09-11T09:41:00Z" w16du:dateUtc="2024-09-11T08:41:00Z">
                                <w:r w:rsidR="00C53374" w:rsidDel="00B268B4">
                                  <w:rPr>
                                    <w:lang w:val="en-US"/>
                                  </w:rPr>
                                  <w:delText>better fit</w:delText>
                                </w:r>
                              </w:del>
                              <w:ins w:id="442" w:author="Furl, Nicholas" w:date="2024-09-11T09:41:00Z" w16du:dateUtc="2024-09-11T08:41:00Z">
                                <w:r w:rsidR="00B268B4">
                                  <w:rPr>
                                    <w:lang w:val="en-US"/>
                                  </w:rPr>
                                  <w:t xml:space="preserve">difference. </w:t>
                                </w:r>
                              </w:ins>
                              <w:del w:id="443" w:author="Furl, Nicholas" w:date="2024-09-11T09:41:00Z" w16du:dateUtc="2024-09-11T08:41:00Z">
                                <w:r w:rsidR="00C53374" w:rsidDel="00B268B4">
                                  <w:rPr>
                                    <w:lang w:val="en-US"/>
                                  </w:rPr>
                                  <w:delText>s</w:delText>
                                </w:r>
                                <w:r w:rsidR="00624F07" w:rsidDel="00B268B4">
                                  <w:rPr>
                                    <w:lang w:val="en-US"/>
                                  </w:rPr>
                                  <w:delText xml:space="preserve"> </w:delText>
                                </w:r>
                                <w:r w:rsidR="00152725" w:rsidDel="00B268B4">
                                  <w:rPr>
                                    <w:lang w:val="en-US"/>
                                  </w:rPr>
                                  <w:delText xml:space="preserve">behaviour than </w:delText>
                                </w:r>
                                <w:r w:rsidR="00C53374" w:rsidDel="00B268B4">
                                  <w:rPr>
                                    <w:lang w:val="en-US"/>
                                  </w:rPr>
                                  <w:delText>any</w:delText>
                                </w:r>
                                <w:r w:rsidR="00624F07" w:rsidDel="00B268B4">
                                  <w:rPr>
                                    <w:lang w:val="en-US"/>
                                  </w:rPr>
                                  <w:delText xml:space="preserve"> other model. </w:delText>
                                </w:r>
                              </w:del>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del w:id="444" w:author="Furl, Nicholas" w:date="2024-09-11T09:41:00Z" w16du:dateUtc="2024-09-11T08:41:00Z">
                                <w:r w:rsidR="00624F07" w:rsidDel="00C95026">
                                  <w:rPr>
                                    <w:lang w:val="en-US"/>
                                  </w:rPr>
                                  <w:delText xml:space="preserve">BP </w:delText>
                                </w:r>
                              </w:del>
                              <w:ins w:id="445" w:author="Furl, Nicholas" w:date="2024-09-11T09:42:00Z" w16du:dateUtc="2024-09-11T08:42:00Z">
                                <w:r w:rsidR="00C95026">
                                  <w:rPr>
                                    <w:lang w:val="en-US"/>
                                  </w:rPr>
                                  <w:t>the Biased Prior</w:t>
                                </w:r>
                              </w:ins>
                              <w:ins w:id="446" w:author="Furl, Nicholas" w:date="2024-09-11T09:41:00Z" w16du:dateUtc="2024-09-11T08:41:00Z">
                                <w:r w:rsidR="00C95026">
                                  <w:rPr>
                                    <w:lang w:val="en-US"/>
                                  </w:rPr>
                                  <w:t xml:space="preserve"> </w:t>
                                </w:r>
                              </w:ins>
                              <w:r w:rsidR="00624F07">
                                <w:rPr>
                                  <w:lang w:val="en-US"/>
                                </w:rPr>
                                <w:t>model</w:t>
                              </w:r>
                              <w:del w:id="447" w:author="Furl, Nicholas" w:date="2024-09-11T09:42:00Z" w16du:dateUtc="2024-09-11T08:42:00Z">
                                <w:r w:rsidR="00624F07" w:rsidDel="00C95026">
                                  <w:rPr>
                                    <w:lang w:val="en-US"/>
                                  </w:rPr>
                                  <w:delText>s</w:delText>
                                </w:r>
                              </w:del>
                              <w:r w:rsidR="00624F07">
                                <w:rPr>
                                  <w:lang w:val="en-US"/>
                                </w:rPr>
                                <w:t xml:space="preserve">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del w:id="448" w:author="Furl, Nicholas" w:date="2024-09-10T17:13:00Z" w16du:dateUtc="2024-09-10T16:13:00Z">
                                <w:r w:rsidDel="00713C38">
                                  <w:rPr>
                                    <w:lang w:val="en-US"/>
                                  </w:rPr>
                                  <w:delText>CO</w:delText>
                                </w:r>
                              </w:del>
                              <w:ins w:id="449" w:author="Furl, Nicholas" w:date="2024-09-10T17:13:00Z" w16du:dateUtc="2024-09-10T16:13:00Z">
                                <w:r w:rsidR="00713C38">
                                  <w:rPr>
                                    <w:lang w:val="en-US"/>
                                  </w:rPr>
                                  <w:t>Cut Off heuristic</w:t>
                                </w:r>
                              </w:ins>
                              <w:r>
                                <w:rPr>
                                  <w:lang w:val="en-US"/>
                                </w:rPr>
                                <w:t xml:space="preserve">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21C0681B"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del w:id="450" w:author="Furl, Nicholas" w:date="2024-09-11T09:38:00Z" w16du:dateUtc="2024-09-11T08:38:00Z">
                          <w:r w:rsidDel="00B268B4">
                            <w:rPr>
                              <w:lang w:val="en-US"/>
                            </w:rPr>
                            <w:delText xml:space="preserve">IO </w:delText>
                          </w:r>
                        </w:del>
                        <w:ins w:id="451" w:author="Furl, Nicholas" w:date="2024-09-11T09:38:00Z" w16du:dateUtc="2024-09-11T08:38:00Z">
                          <w:r w:rsidR="00B268B4">
                            <w:rPr>
                              <w:lang w:val="en-US"/>
                            </w:rPr>
                            <w:t>Ideal Observer</w:t>
                          </w:r>
                          <w:r w:rsidR="00B268B4">
                            <w:rPr>
                              <w:lang w:val="en-US"/>
                            </w:rPr>
                            <w:t xml:space="preserve"> </w:t>
                          </w:r>
                        </w:ins>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del w:id="452" w:author="Furl, Nicholas" w:date="2024-09-11T09:38:00Z" w16du:dateUtc="2024-09-11T08:38:00Z">
                          <w:r w:rsidR="00623AFC" w:rsidDel="00B268B4">
                            <w:rPr>
                              <w:lang w:val="en-US"/>
                            </w:rPr>
                            <w:delText xml:space="preserve">IO </w:delText>
                          </w:r>
                        </w:del>
                        <w:ins w:id="453" w:author="Furl, Nicholas" w:date="2024-09-11T09:38:00Z" w16du:dateUtc="2024-09-11T08:38:00Z">
                          <w:r w:rsidR="00B268B4">
                            <w:rPr>
                              <w:lang w:val="en-US"/>
                            </w:rPr>
                            <w:t>Ideal Observer</w:t>
                          </w:r>
                          <w:r w:rsidR="00B268B4">
                            <w:rPr>
                              <w:lang w:val="en-US"/>
                            </w:rPr>
                            <w:t xml:space="preserve"> </w:t>
                          </w:r>
                        </w:ins>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del w:id="454" w:author="Furl, Nicholas" w:date="2024-09-11T09:39:00Z" w16du:dateUtc="2024-09-11T08:39:00Z">
                          <w:r w:rsidR="00624F07" w:rsidDel="00B268B4">
                            <w:rPr>
                              <w:lang w:val="en-US"/>
                            </w:rPr>
                            <w:delText>BP OV</w:delText>
                          </w:r>
                        </w:del>
                        <w:ins w:id="455" w:author="Furl, Nicholas" w:date="2024-09-11T09:39:00Z" w16du:dateUtc="2024-09-11T08:39:00Z">
                          <w:r w:rsidR="00B268B4">
                            <w:rPr>
                              <w:lang w:val="en-US"/>
                            </w:rPr>
                            <w:t>the Biased Prior model</w:t>
                          </w:r>
                        </w:ins>
                        <w:r w:rsidR="00624F07">
                          <w:rPr>
                            <w:lang w:val="en-US"/>
                          </w:rPr>
                          <w:t xml:space="preserve"> fits better than any other model (blue horizontal lines). In the full condition, the result is more ambiguous</w:t>
                        </w:r>
                        <w:ins w:id="456" w:author="Furl, Nicholas" w:date="2024-09-11T09:41:00Z" w16du:dateUtc="2024-09-11T08:41:00Z">
                          <w:r w:rsidR="00B268B4">
                            <w:rPr>
                              <w:lang w:val="en-US"/>
                            </w:rPr>
                            <w:t>. O</w:t>
                          </w:r>
                        </w:ins>
                        <w:del w:id="457" w:author="Furl, Nicholas" w:date="2024-09-11T09:41:00Z" w16du:dateUtc="2024-09-11T08:41:00Z">
                          <w:r w:rsidR="00624F07" w:rsidDel="00B268B4">
                            <w:rPr>
                              <w:lang w:val="en-US"/>
                            </w:rPr>
                            <w:delText xml:space="preserve">, as </w:delText>
                          </w:r>
                          <w:r w:rsidR="00C53374" w:rsidDel="00B268B4">
                            <w:rPr>
                              <w:lang w:val="en-US"/>
                            </w:rPr>
                            <w:delText>o</w:delText>
                          </w:r>
                        </w:del>
                        <w:r w:rsidR="00C53374">
                          <w:rPr>
                            <w:lang w:val="en-US"/>
                          </w:rPr>
                          <w:t xml:space="preserve">nly </w:t>
                        </w:r>
                        <w:ins w:id="458" w:author="Furl, Nicholas" w:date="2024-09-11T09:39:00Z" w16du:dateUtc="2024-09-11T08:39:00Z">
                          <w:r w:rsidR="00B268B4">
                            <w:rPr>
                              <w:lang w:val="en-US"/>
                            </w:rPr>
                            <w:t>the objective values version of the Biased Prior model</w:t>
                          </w:r>
                        </w:ins>
                        <w:del w:id="459" w:author="Furl, Nicholas" w:date="2024-09-11T09:39:00Z" w16du:dateUtc="2024-09-11T08:39:00Z">
                          <w:r w:rsidR="00624F07" w:rsidDel="00B268B4">
                            <w:rPr>
                              <w:lang w:val="en-US"/>
                            </w:rPr>
                            <w:delText>BP OV</w:delText>
                          </w:r>
                        </w:del>
                        <w:r w:rsidR="00624F07">
                          <w:rPr>
                            <w:lang w:val="en-US"/>
                          </w:rPr>
                          <w:t xml:space="preserve"> </w:t>
                        </w:r>
                        <w:ins w:id="460" w:author="Furl, Nicholas" w:date="2024-09-11T09:41:00Z" w16du:dateUtc="2024-09-11T08:41:00Z">
                          <w:r w:rsidR="00B268B4">
                            <w:rPr>
                              <w:lang w:val="en-US"/>
                            </w:rPr>
                            <w:t xml:space="preserve">shows some </w:t>
                          </w:r>
                        </w:ins>
                        <w:r w:rsidR="00624F07">
                          <w:rPr>
                            <w:lang w:val="en-US"/>
                          </w:rPr>
                          <w:t>significant</w:t>
                        </w:r>
                        <w:del w:id="461" w:author="Furl, Nicholas" w:date="2024-09-11T09:41:00Z" w16du:dateUtc="2024-09-11T08:41:00Z">
                          <w:r w:rsidR="00624F07" w:rsidDel="00B268B4">
                            <w:rPr>
                              <w:lang w:val="en-US"/>
                            </w:rPr>
                            <w:delText>ly</w:delText>
                          </w:r>
                        </w:del>
                        <w:r w:rsidR="00C53374">
                          <w:rPr>
                            <w:lang w:val="en-US"/>
                          </w:rPr>
                          <w:t xml:space="preserve"> </w:t>
                        </w:r>
                        <w:del w:id="462" w:author="Furl, Nicholas" w:date="2024-09-11T09:41:00Z" w16du:dateUtc="2024-09-11T08:41:00Z">
                          <w:r w:rsidR="00C53374" w:rsidDel="00B268B4">
                            <w:rPr>
                              <w:lang w:val="en-US"/>
                            </w:rPr>
                            <w:delText>better fit</w:delText>
                          </w:r>
                        </w:del>
                        <w:ins w:id="463" w:author="Furl, Nicholas" w:date="2024-09-11T09:41:00Z" w16du:dateUtc="2024-09-11T08:41:00Z">
                          <w:r w:rsidR="00B268B4">
                            <w:rPr>
                              <w:lang w:val="en-US"/>
                            </w:rPr>
                            <w:t xml:space="preserve">difference. </w:t>
                          </w:r>
                        </w:ins>
                        <w:del w:id="464" w:author="Furl, Nicholas" w:date="2024-09-11T09:41:00Z" w16du:dateUtc="2024-09-11T08:41:00Z">
                          <w:r w:rsidR="00C53374" w:rsidDel="00B268B4">
                            <w:rPr>
                              <w:lang w:val="en-US"/>
                            </w:rPr>
                            <w:delText>s</w:delText>
                          </w:r>
                          <w:r w:rsidR="00624F07" w:rsidDel="00B268B4">
                            <w:rPr>
                              <w:lang w:val="en-US"/>
                            </w:rPr>
                            <w:delText xml:space="preserve"> </w:delText>
                          </w:r>
                          <w:r w:rsidR="00152725" w:rsidDel="00B268B4">
                            <w:rPr>
                              <w:lang w:val="en-US"/>
                            </w:rPr>
                            <w:delText xml:space="preserve">behaviour than </w:delText>
                          </w:r>
                          <w:r w:rsidR="00C53374" w:rsidDel="00B268B4">
                            <w:rPr>
                              <w:lang w:val="en-US"/>
                            </w:rPr>
                            <w:delText>any</w:delText>
                          </w:r>
                          <w:r w:rsidR="00624F07" w:rsidDel="00B268B4">
                            <w:rPr>
                              <w:lang w:val="en-US"/>
                            </w:rPr>
                            <w:delText xml:space="preserve"> other model. </w:delText>
                          </w:r>
                        </w:del>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del w:id="465" w:author="Furl, Nicholas" w:date="2024-09-11T09:41:00Z" w16du:dateUtc="2024-09-11T08:41:00Z">
                          <w:r w:rsidR="00624F07" w:rsidDel="00C95026">
                            <w:rPr>
                              <w:lang w:val="en-US"/>
                            </w:rPr>
                            <w:delText xml:space="preserve">BP </w:delText>
                          </w:r>
                        </w:del>
                        <w:ins w:id="466" w:author="Furl, Nicholas" w:date="2024-09-11T09:42:00Z" w16du:dateUtc="2024-09-11T08:42:00Z">
                          <w:r w:rsidR="00C95026">
                            <w:rPr>
                              <w:lang w:val="en-US"/>
                            </w:rPr>
                            <w:t>the Biased Prior</w:t>
                          </w:r>
                        </w:ins>
                        <w:ins w:id="467" w:author="Furl, Nicholas" w:date="2024-09-11T09:41:00Z" w16du:dateUtc="2024-09-11T08:41:00Z">
                          <w:r w:rsidR="00C95026">
                            <w:rPr>
                              <w:lang w:val="en-US"/>
                            </w:rPr>
                            <w:t xml:space="preserve"> </w:t>
                          </w:r>
                        </w:ins>
                        <w:r w:rsidR="00624F07">
                          <w:rPr>
                            <w:lang w:val="en-US"/>
                          </w:rPr>
                          <w:t>model</w:t>
                        </w:r>
                        <w:del w:id="468" w:author="Furl, Nicholas" w:date="2024-09-11T09:42:00Z" w16du:dateUtc="2024-09-11T08:42:00Z">
                          <w:r w:rsidR="00624F07" w:rsidDel="00C95026">
                            <w:rPr>
                              <w:lang w:val="en-US"/>
                            </w:rPr>
                            <w:delText>s</w:delText>
                          </w:r>
                        </w:del>
                        <w:r w:rsidR="00624F07">
                          <w:rPr>
                            <w:lang w:val="en-US"/>
                          </w:rPr>
                          <w:t xml:space="preserve">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del w:id="469" w:author="Furl, Nicholas" w:date="2024-09-10T17:13:00Z" w16du:dateUtc="2024-09-10T16:13:00Z">
                          <w:r w:rsidDel="00713C38">
                            <w:rPr>
                              <w:lang w:val="en-US"/>
                            </w:rPr>
                            <w:delText>CO</w:delText>
                          </w:r>
                        </w:del>
                        <w:ins w:id="470" w:author="Furl, Nicholas" w:date="2024-09-10T17:13:00Z" w16du:dateUtc="2024-09-10T16:13:00Z">
                          <w:r w:rsidR="00713C38">
                            <w:rPr>
                              <w:lang w:val="en-US"/>
                            </w:rPr>
                            <w:t>Cut Off heuristic</w:t>
                          </w:r>
                        </w:ins>
                        <w:r>
                          <w:rPr>
                            <w:lang w:val="en-US"/>
                          </w:rPr>
                          <w:t xml:space="preserve">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18" o:title="A screenshot of a graph&#10;&#10;Description automatically generated"/>
                </v:shape>
              </v:group>
            </w:pict>
          </mc:Fallback>
        </mc:AlternateContent>
      </w:r>
      <w:r w:rsidRPr="005E59BB">
        <w:rPr>
          <w:lang w:val="en-GB"/>
          <w:rPrChange w:id="471" w:author="Furl, Nicholas" w:date="2024-09-11T09:34:00Z" w16du:dateUtc="2024-09-11T08:34:00Z">
            <w:rPr/>
          </w:rPrChange>
        </w:rPr>
        <w:br w:type="page"/>
      </w:r>
    </w:p>
    <w:p w14:paraId="5586C720" w14:textId="0BE85CB5" w:rsidR="001D1716" w:rsidRPr="005E59BB" w:rsidRDefault="001D1716" w:rsidP="001D1716">
      <w:pPr>
        <w:pStyle w:val="Body"/>
        <w:spacing w:after="288" w:line="480" w:lineRule="auto"/>
        <w:ind w:firstLine="720"/>
      </w:pPr>
      <w:r w:rsidRPr="005E59BB">
        <w:lastRenderedPageBreak/>
        <w:t xml:space="preserve">Lastly, we evaluated computational theoretical models that could explain biases in individual participants. All the conditions produced similar results. All four conditions in Figure 4 replicate unambiguous evidence favouring the </w:t>
      </w:r>
      <w:del w:id="472" w:author="Furl, Nicholas" w:date="2024-09-10T17:19:00Z" w16du:dateUtc="2024-09-10T16:19:00Z">
        <w:r w:rsidRPr="005E59BB" w:rsidDel="0068614F">
          <w:delText>BP</w:delText>
        </w:r>
      </w:del>
      <w:ins w:id="473" w:author="Furl, Nicholas" w:date="2024-09-10T17:19:00Z" w16du:dateUtc="2024-09-10T16:19:00Z">
        <w:r w:rsidR="0068614F" w:rsidRPr="005E59BB">
          <w:t>Biased Prior</w:t>
        </w:r>
      </w:ins>
      <w:r w:rsidRPr="005E59BB">
        <w:t xml:space="preserve"> model, based on both statistical tests on individual participant BIC values (middle row) and frequencies of best-fit</w:t>
      </w:r>
      <w:r w:rsidR="00830D50" w:rsidRPr="005E59BB">
        <w:t>ted</w:t>
      </w:r>
      <w:r w:rsidRPr="005E59BB">
        <w:t xml:space="preserve"> participants (lower row). For Study 1 ratings (Figure 5, left), </w:t>
      </w:r>
      <w:del w:id="474" w:author="Furl, Nicholas" w:date="2024-09-10T17:20:00Z" w16du:dateUtc="2024-09-10T16:20:00Z">
        <w:r w:rsidRPr="005E59BB" w:rsidDel="0068614F">
          <w:delText>BP OV</w:delText>
        </w:r>
      </w:del>
      <w:ins w:id="475" w:author="Furl, Nicholas" w:date="2024-09-10T17:20:00Z" w16du:dateUtc="2024-09-10T16:20:00Z">
        <w:r w:rsidR="0068614F" w:rsidRPr="005E59BB">
          <w:t>the objective values version of the Biased Prior model</w:t>
        </w:r>
      </w:ins>
      <w:r w:rsidRPr="005E59BB">
        <w:t xml:space="preserve"> dominated all other models. For Study 1 full, statistical comparisons of BIC values were somewhat ambiguous</w:t>
      </w:r>
      <w:r w:rsidR="00370BC0" w:rsidRPr="005E59BB">
        <w:t xml:space="preserve"> (Figure 5, middle right)</w:t>
      </w:r>
      <w:r w:rsidRPr="005E59BB">
        <w:t xml:space="preserve">, though both </w:t>
      </w:r>
      <w:del w:id="476" w:author="Furl, Nicholas" w:date="2024-09-10T17:20:00Z" w16du:dateUtc="2024-09-10T16:20:00Z">
        <w:r w:rsidRPr="005E59BB" w:rsidDel="0068614F">
          <w:delText xml:space="preserve">BP </w:delText>
        </w:r>
      </w:del>
      <w:ins w:id="477" w:author="Furl, Nicholas" w:date="2024-09-10T17:20:00Z" w16du:dateUtc="2024-09-10T16:20:00Z">
        <w:r w:rsidR="0068614F" w:rsidRPr="005E59BB">
          <w:t>versions of the Biased Prior</w:t>
        </w:r>
        <w:r w:rsidR="0068614F" w:rsidRPr="005E59BB">
          <w:t xml:space="preserve"> </w:t>
        </w:r>
      </w:ins>
      <w:r w:rsidRPr="005E59BB">
        <w:t>model</w:t>
      </w:r>
      <w:del w:id="478" w:author="Furl, Nicholas" w:date="2024-09-10T17:20:00Z" w16du:dateUtc="2024-09-10T16:20:00Z">
        <w:r w:rsidRPr="005E59BB" w:rsidDel="0068614F">
          <w:delText>s</w:delText>
        </w:r>
      </w:del>
      <w:r w:rsidRPr="005E59BB">
        <w:t xml:space="preserve"> best fit the most participants</w:t>
      </w:r>
      <w:r w:rsidR="00370BC0" w:rsidRPr="005E59BB">
        <w:t xml:space="preserve"> (Figure 5, lower right)</w:t>
      </w:r>
      <w:r w:rsidRPr="005E59BB">
        <w:t xml:space="preserve">. Overall, the evidence collectively favours </w:t>
      </w:r>
      <w:del w:id="479" w:author="Furl, Nicholas" w:date="2024-09-10T17:20:00Z" w16du:dateUtc="2024-09-10T16:20:00Z">
        <w:r w:rsidRPr="005E59BB" w:rsidDel="0068614F">
          <w:delText xml:space="preserve">BP </w:delText>
        </w:r>
      </w:del>
      <w:ins w:id="480" w:author="Furl, Nicholas" w:date="2024-09-10T17:20:00Z" w16du:dateUtc="2024-09-10T16:20:00Z">
        <w:r w:rsidR="0068614F" w:rsidRPr="005E59BB">
          <w:t>Biased Prior</w:t>
        </w:r>
        <w:r w:rsidR="0068614F" w:rsidRPr="005E59BB">
          <w:t xml:space="preserve"> </w:t>
        </w:r>
      </w:ins>
      <w:r w:rsidRPr="005E59BB">
        <w:t>models as the most common explanation of participants’ choices.</w:t>
      </w:r>
      <w:del w:id="481" w:author="Furl, Nicholas" w:date="2024-09-09T11:40:00Z" w16du:dateUtc="2024-09-09T10:40:00Z">
        <w:r w:rsidR="005122F0" w:rsidRPr="005E59BB" w:rsidDel="0007713B">
          <w:delText>jn</w:delText>
        </w:r>
      </w:del>
    </w:p>
    <w:p w14:paraId="2E49C43E" w14:textId="39171B24" w:rsidR="00CD408A" w:rsidRPr="005E59BB" w:rsidRDefault="00000000">
      <w:pPr>
        <w:pStyle w:val="Body"/>
        <w:spacing w:after="288" w:line="480" w:lineRule="auto"/>
      </w:pPr>
      <w:r w:rsidRPr="005E59BB">
        <w:t>Study 2</w:t>
      </w:r>
      <w:r w:rsidR="00C7548C" w:rsidRPr="005E59BB">
        <w:t xml:space="preserve"> Introduction</w:t>
      </w:r>
    </w:p>
    <w:p w14:paraId="5EFA3C6A" w14:textId="4378EFCA" w:rsidR="00CD408A" w:rsidRPr="005E59BB" w:rsidRDefault="00000000">
      <w:pPr>
        <w:pStyle w:val="Body"/>
        <w:spacing w:after="288" w:line="480" w:lineRule="auto"/>
      </w:pPr>
      <w:r w:rsidRPr="005E59BB">
        <w:tab/>
        <w:t xml:space="preserve">The Pilot full study and the Study 1 full condition showed that an optimal stopping task in which all choices are rewarded according to their value leads to reduced </w:t>
      </w:r>
      <w:del w:id="482" w:author="Furl, Nicholas" w:date="2024-09-11T09:20:00Z" w16du:dateUtc="2024-09-11T08:20:00Z">
        <w:r w:rsidRPr="005E59BB" w:rsidDel="00C56779">
          <w:delText>IO</w:delText>
        </w:r>
      </w:del>
      <w:ins w:id="483" w:author="Furl, Nicholas" w:date="2024-09-11T09:20:00Z" w16du:dateUtc="2024-09-11T08:20:00Z">
        <w:r w:rsidR="00C56779" w:rsidRPr="005E59BB">
          <w:t>Ideal Observer</w:t>
        </w:r>
      </w:ins>
      <w:r w:rsidRPr="005E59BB">
        <w:t xml:space="preserve"> sampling</w:t>
      </w:r>
      <w:r w:rsidR="00DB582C" w:rsidRPr="005E59BB">
        <w:t xml:space="preserve"> (i.e., the “full” conditions)</w:t>
      </w:r>
      <w:r w:rsidRPr="005E59BB">
        <w:t xml:space="preserve">, compared to a </w:t>
      </w:r>
      <w:r w:rsidR="00367868" w:rsidRPr="005E59BB">
        <w:t>raft</w:t>
      </w:r>
      <w:r w:rsidRPr="005E59BB">
        <w:t xml:space="preserve"> of different conditions in which only the top three ranking choices were rewarded.  </w:t>
      </w:r>
      <w:r w:rsidR="00DB582C" w:rsidRPr="005E59BB">
        <w:t xml:space="preserve">Participants, in contrast, maintained relatively low and invariant sampling rates across all conditions. </w:t>
      </w:r>
      <w:r w:rsidRPr="005E59BB">
        <w:t xml:space="preserve">Consequently, </w:t>
      </w:r>
      <w:r w:rsidR="00DB582C" w:rsidRPr="005E59BB">
        <w:t xml:space="preserve">the two full conditions (where there was not clear undersampling) created a situation where participants’ and </w:t>
      </w:r>
      <w:del w:id="484" w:author="Furl, Nicholas" w:date="2024-09-11T09:20:00Z" w16du:dateUtc="2024-09-11T08:20:00Z">
        <w:r w:rsidR="00DB582C" w:rsidRPr="005E59BB" w:rsidDel="00C56779">
          <w:delText>IO</w:delText>
        </w:r>
      </w:del>
      <w:ins w:id="485" w:author="Furl, Nicholas" w:date="2024-09-11T09:20:00Z" w16du:dateUtc="2024-09-11T08:20:00Z">
        <w:r w:rsidR="00C56779" w:rsidRPr="005E59BB">
          <w:t>Ideal Observer</w:t>
        </w:r>
      </w:ins>
      <w:r w:rsidR="00DB582C" w:rsidRPr="005E59BB">
        <w:t xml:space="preserve"> sampling rates were quite close to each other, </w:t>
      </w:r>
      <w:r w:rsidRPr="005E59BB">
        <w:t xml:space="preserve">making a direct assessment of bias in this condition difficult to determine with high precision. Our second study aimed to obtain a higher quality estimate of participant sampling bias in the full condition by overcoming </w:t>
      </w:r>
      <w:r w:rsidR="00C613EA" w:rsidRPr="005E59BB">
        <w:t>some</w:t>
      </w:r>
      <w:r w:rsidRPr="005E59BB">
        <w:t xml:space="preserve"> limitations of </w:t>
      </w:r>
      <w:r w:rsidR="005F58E0" w:rsidRPr="005E59BB">
        <w:t xml:space="preserve">our </w:t>
      </w:r>
      <w:r w:rsidRPr="005E59BB">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rsidRPr="005E59BB">
        <w:t>These design elements also provide largest dataset for theoretical model fitting yet.</w:t>
      </w:r>
    </w:p>
    <w:p w14:paraId="40EC89B2" w14:textId="77777777" w:rsidR="00CD408A" w:rsidRPr="005E59BB" w:rsidRDefault="00000000">
      <w:pPr>
        <w:pStyle w:val="Body"/>
        <w:spacing w:after="288" w:line="480" w:lineRule="auto"/>
      </w:pPr>
      <w:r w:rsidRPr="005E59BB">
        <w:t>Study 2 Methods</w:t>
      </w:r>
    </w:p>
    <w:p w14:paraId="4D6B4DAD" w14:textId="77777777" w:rsidR="00CD408A" w:rsidRPr="005E59BB" w:rsidRDefault="00000000">
      <w:pPr>
        <w:pStyle w:val="Body"/>
        <w:spacing w:after="288" w:line="480" w:lineRule="auto"/>
      </w:pPr>
      <w:r w:rsidRPr="005E59BB">
        <w:lastRenderedPageBreak/>
        <w:t>Participants</w:t>
      </w:r>
    </w:p>
    <w:p w14:paraId="288FC1C9" w14:textId="55531A7D" w:rsidR="00CD408A" w:rsidRPr="005E59BB" w:rsidRDefault="00000000">
      <w:pPr>
        <w:pStyle w:val="Body"/>
        <w:spacing w:after="288" w:line="480" w:lineRule="auto"/>
        <w:ind w:firstLine="720"/>
      </w:pPr>
      <w:r w:rsidRPr="005E59BB">
        <w:t xml:space="preserve">One hundred </w:t>
      </w:r>
      <w:r w:rsidR="00DC4BAC" w:rsidRPr="005E59BB">
        <w:t>fifty-one</w:t>
      </w:r>
      <w:r w:rsidRPr="005E59BB">
        <w:t xml:space="preserve"> participants based in the UK enrolled, using the participant recruitment platform Prolific. </w:t>
      </w:r>
    </w:p>
    <w:p w14:paraId="2E0A10FD" w14:textId="77777777" w:rsidR="00CD408A" w:rsidRPr="005E59BB" w:rsidRDefault="00000000">
      <w:pPr>
        <w:pStyle w:val="Body"/>
        <w:spacing w:after="288" w:line="480" w:lineRule="auto"/>
      </w:pPr>
      <w:r w:rsidRPr="005E59BB">
        <w:t>Procedures.</w:t>
      </w:r>
    </w:p>
    <w:p w14:paraId="533A9300" w14:textId="5C910551" w:rsidR="00CD408A" w:rsidRPr="005E59BB" w:rsidRDefault="00000000">
      <w:pPr>
        <w:pStyle w:val="Body"/>
        <w:spacing w:after="288" w:line="480" w:lineRule="auto"/>
      </w:pPr>
      <w:r w:rsidRPr="005E59BB">
        <w:tab/>
        <w:t xml:space="preserve">The study was developed in </w:t>
      </w:r>
      <w:proofErr w:type="spellStart"/>
      <w:r w:rsidRPr="005E59BB">
        <w:t>Javascript</w:t>
      </w:r>
      <w:proofErr w:type="spellEnd"/>
      <w:r w:rsidRPr="005E59BB">
        <w:t xml:space="preserve"> </w:t>
      </w:r>
      <w:proofErr w:type="spellStart"/>
      <w:r w:rsidRPr="005E59BB">
        <w:t>jsPsych</w:t>
      </w:r>
      <w:proofErr w:type="spellEnd"/>
      <w:r w:rsidRPr="005E59BB">
        <w:t xml:space="preserve"> 7.3.1 (de Leeuw et al., 2023). In </w:t>
      </w:r>
      <w:r w:rsidR="00CB60BB" w:rsidRPr="005E59BB">
        <w:t>p</w:t>
      </w:r>
      <w:r w:rsidRPr="005E59BB">
        <w:t xml:space="preserve">hase 1, </w:t>
      </w:r>
      <w:r w:rsidR="002153CC" w:rsidRPr="005E59BB">
        <w:t xml:space="preserve">participants rated </w:t>
      </w:r>
      <w:r w:rsidRPr="005E59BB">
        <w:t xml:space="preserve">90 prices </w:t>
      </w:r>
      <w:r w:rsidR="006802A2" w:rsidRPr="005E59BB">
        <w:t>(the same smartphone prices used in our three studies reported above)</w:t>
      </w:r>
      <w:r w:rsidR="002153CC" w:rsidRPr="005E59BB">
        <w:t xml:space="preserve"> two-times each, with all stimuli presented in one random sequence. Prices appeared</w:t>
      </w:r>
      <w:r w:rsidR="006802A2" w:rsidRPr="005E59BB">
        <w:t xml:space="preserve"> </w:t>
      </w:r>
      <w:r w:rsidRPr="005E59BB">
        <w:t xml:space="preserve">above a 1 to 100 scale, </w:t>
      </w:r>
      <w:r w:rsidR="002153CC" w:rsidRPr="005E59BB">
        <w:t>and participants</w:t>
      </w:r>
      <w:r w:rsidRPr="005E59BB">
        <w:t xml:space="preserve"> indicated the </w:t>
      </w:r>
      <w:r w:rsidRPr="005E59BB">
        <w:rPr>
          <w:rFonts w:cs="Times New Roman"/>
          <w:rtl/>
        </w:rPr>
        <w:t>“</w:t>
      </w:r>
      <w:r w:rsidRPr="005E59BB">
        <w:t>attractiveness” of each price via mouse click</w:t>
      </w:r>
      <w:r w:rsidR="002153CC" w:rsidRPr="005E59BB">
        <w:t xml:space="preserve"> on the scale</w:t>
      </w:r>
      <w:r w:rsidRPr="005E59BB">
        <w:t>. The mean (over participants) Pearson</w:t>
      </w:r>
      <w:r w:rsidRPr="005E59BB">
        <w:rPr>
          <w:rtl/>
        </w:rPr>
        <w:t>’</w:t>
      </w:r>
      <w:r w:rsidRPr="005E59BB">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rsidRPr="005E59BB">
        <w:t>participant</w:t>
      </w:r>
      <w:r w:rsidRPr="005E59BB">
        <w:t>-paced screen timing. There were no grey squares. Instead, upon choice, the paradigm proceeded directly to the feedback screen</w:t>
      </w:r>
      <w:r w:rsidR="00E74211" w:rsidRPr="005E59BB">
        <w:t>. The feedback screen appeared</w:t>
      </w:r>
      <w:r w:rsidRPr="005E59BB">
        <w:t xml:space="preserve"> as described above for Pilot full and Study 1 full. Participants were instructed to choose the best possible price.</w:t>
      </w:r>
    </w:p>
    <w:p w14:paraId="1B672BB8" w14:textId="77777777" w:rsidR="00CD408A" w:rsidRPr="005E59BB" w:rsidRDefault="00000000">
      <w:pPr>
        <w:pStyle w:val="Body"/>
        <w:spacing w:after="288" w:line="480" w:lineRule="auto"/>
      </w:pPr>
      <w:r w:rsidRPr="005E59BB">
        <w:t>Study 2 Results and Discussion</w:t>
      </w:r>
    </w:p>
    <w:p w14:paraId="3A50C4C2" w14:textId="255D7E4F" w:rsidR="00CD408A" w:rsidRPr="005E59BB" w:rsidRDefault="00000000" w:rsidP="009E58E5">
      <w:pPr>
        <w:pStyle w:val="Body"/>
        <w:spacing w:after="288" w:line="480" w:lineRule="auto"/>
        <w:ind w:firstLine="720"/>
      </w:pPr>
      <w:r w:rsidRPr="005E59BB">
        <w:t xml:space="preserve">Participants appeared to sample about as many prices in Study 2 as in the previous studies reported herein (Figure </w:t>
      </w:r>
      <w:r w:rsidR="00AC5202" w:rsidRPr="005E59BB">
        <w:t>2</w:t>
      </w:r>
      <w:r w:rsidRPr="005E59BB">
        <w:t xml:space="preserve">). From Figure 6, which shows Bayesian pairwise test results comparing </w:t>
      </w:r>
      <w:r w:rsidRPr="005E59BB">
        <w:rPr>
          <w:rFonts w:cs="Calibri"/>
        </w:rPr>
        <w:t>participant</w:t>
      </w:r>
      <w:r w:rsidR="00EF7F79" w:rsidRPr="005E59BB">
        <w:rPr>
          <w:rFonts w:cs="Calibri"/>
        </w:rPr>
        <w:t xml:space="preserve">s’ </w:t>
      </w:r>
      <w:r w:rsidRPr="005E59BB">
        <w:rPr>
          <w:rFonts w:cs="Calibri"/>
        </w:rPr>
        <w:t>samplin</w:t>
      </w:r>
      <w:r w:rsidRPr="005E59BB">
        <w:t>g to that of the two ideal observers (</w:t>
      </w:r>
      <w:r w:rsidRPr="005E59BB">
        <w:rPr>
          <w:i/>
          <w:iCs/>
        </w:rPr>
        <w:t>BF</w:t>
      </w:r>
      <w:r w:rsidRPr="005E59BB">
        <w:rPr>
          <w:i/>
          <w:iCs/>
          <w:vertAlign w:val="subscript"/>
        </w:rPr>
        <w:t>01</w:t>
      </w:r>
      <w:r w:rsidRPr="005E59BB">
        <w:t xml:space="preserve"> &gt; 3, moderate evidence for null model), </w:t>
      </w:r>
      <w:r w:rsidR="00413A74" w:rsidRPr="005E59BB">
        <w:t>we see</w:t>
      </w:r>
      <w:r w:rsidRPr="005E59BB">
        <w:t xml:space="preserve"> that participants sample statistically equivalently to </w:t>
      </w:r>
      <w:del w:id="486" w:author="Furl, Nicholas" w:date="2024-09-11T09:20:00Z" w16du:dateUtc="2024-09-11T08:20:00Z">
        <w:r w:rsidRPr="005E59BB" w:rsidDel="00C56779">
          <w:delText>IO OV</w:delText>
        </w:r>
      </w:del>
      <w:ins w:id="487" w:author="Furl, Nicholas" w:date="2024-09-11T09:20:00Z" w16du:dateUtc="2024-09-11T08:20:00Z">
        <w:r w:rsidR="00C56779" w:rsidRPr="005E59BB">
          <w:t>the objective values version o</w:t>
        </w:r>
      </w:ins>
      <w:ins w:id="488" w:author="Furl, Nicholas" w:date="2024-09-11T13:19:00Z" w16du:dateUtc="2024-09-11T12:19:00Z">
        <w:r w:rsidR="006729B9">
          <w:t>f</w:t>
        </w:r>
      </w:ins>
      <w:ins w:id="489" w:author="Furl, Nicholas" w:date="2024-09-11T09:20:00Z" w16du:dateUtc="2024-09-11T08:20:00Z">
        <w:r w:rsidR="00C56779" w:rsidRPr="005E59BB">
          <w:t xml:space="preserve"> the Ideal Observer</w:t>
        </w:r>
      </w:ins>
      <w:r w:rsidRPr="005E59BB">
        <w:t xml:space="preserve"> (Cohen</w:t>
      </w:r>
      <w:r w:rsidRPr="005E59BB">
        <w:rPr>
          <w:rtl/>
        </w:rPr>
        <w:t>’</w:t>
      </w:r>
      <w:r w:rsidRPr="005E59BB">
        <w:t xml:space="preserve">s </w:t>
      </w:r>
      <w:r w:rsidRPr="005E59BB">
        <w:rPr>
          <w:i/>
          <w:iCs/>
        </w:rPr>
        <w:t>d</w:t>
      </w:r>
      <w:r w:rsidRPr="005E59BB">
        <w:t xml:space="preserve"> = .05) and </w:t>
      </w:r>
      <w:ins w:id="490" w:author="Furl, Nicholas" w:date="2024-09-11T13:19:00Z" w16du:dateUtc="2024-09-11T12:19:00Z">
        <w:r w:rsidR="006729B9">
          <w:t>over</w:t>
        </w:r>
      </w:ins>
      <w:del w:id="491" w:author="Furl, Nicholas" w:date="2024-09-11T13:19:00Z" w16du:dateUtc="2024-09-11T12:19:00Z">
        <w:r w:rsidRPr="005E59BB" w:rsidDel="006729B9">
          <w:delText>under</w:delText>
        </w:r>
      </w:del>
      <w:r w:rsidRPr="005E59BB">
        <w:t xml:space="preserve">sample compared to </w:t>
      </w:r>
      <w:ins w:id="492" w:author="Furl, Nicholas" w:date="2024-09-11T09:20:00Z" w16du:dateUtc="2024-09-11T08:20:00Z">
        <w:r w:rsidR="00C56779" w:rsidRPr="005E59BB">
          <w:t xml:space="preserve">the subjective values version </w:t>
        </w:r>
      </w:ins>
      <w:del w:id="493" w:author="Furl, Nicholas" w:date="2024-09-11T09:20:00Z" w16du:dateUtc="2024-09-11T08:20:00Z">
        <w:r w:rsidRPr="005E59BB" w:rsidDel="00C56779">
          <w:delText xml:space="preserve">IO SV </w:delText>
        </w:r>
      </w:del>
      <w:r w:rsidRPr="005E59BB">
        <w:t>(Cohen</w:t>
      </w:r>
      <w:r w:rsidRPr="005E59BB">
        <w:rPr>
          <w:rtl/>
        </w:rPr>
        <w:t>’</w:t>
      </w:r>
      <w:r w:rsidRPr="005E59BB">
        <w:t xml:space="preserve">s </w:t>
      </w:r>
      <w:r w:rsidRPr="005E59BB">
        <w:rPr>
          <w:i/>
          <w:iCs/>
        </w:rPr>
        <w:t>d</w:t>
      </w:r>
      <w:r w:rsidRPr="005E59BB">
        <w:t xml:space="preserve"> = -0.32).  </w:t>
      </w:r>
      <w:r w:rsidR="00475C91" w:rsidRPr="005E59BB">
        <w:t>Study 2 also replicate</w:t>
      </w:r>
      <w:r w:rsidR="00433FEA" w:rsidRPr="005E59BB">
        <w:t>d</w:t>
      </w:r>
      <w:r w:rsidR="00475C91" w:rsidRPr="005E59BB">
        <w:t xml:space="preserve"> the model-fitting results we found throughout our studies reported herein, with the evidence favouring </w:t>
      </w:r>
      <w:r w:rsidR="009F2747" w:rsidRPr="005E59BB">
        <w:t xml:space="preserve">the </w:t>
      </w:r>
      <w:del w:id="494" w:author="Furl, Nicholas" w:date="2024-09-10T17:21:00Z" w16du:dateUtc="2024-09-10T16:21:00Z">
        <w:r w:rsidR="009F2747" w:rsidRPr="005E59BB" w:rsidDel="0068614F">
          <w:delText xml:space="preserve">two </w:delText>
        </w:r>
      </w:del>
      <w:ins w:id="495" w:author="Furl, Nicholas" w:date="2024-09-10T17:21:00Z" w16du:dateUtc="2024-09-10T16:21:00Z">
        <w:r w:rsidR="0068614F" w:rsidRPr="005E59BB">
          <w:t xml:space="preserve">subjective and objective values versions of </w:t>
        </w:r>
        <w:r w:rsidR="0068614F" w:rsidRPr="005E59BB">
          <w:lastRenderedPageBreak/>
          <w:t>the</w:t>
        </w:r>
        <w:r w:rsidR="0068614F" w:rsidRPr="005E59BB">
          <w:t xml:space="preserve"> </w:t>
        </w:r>
      </w:ins>
      <w:del w:id="496" w:author="Furl, Nicholas" w:date="2024-09-10T17:21:00Z" w16du:dateUtc="2024-09-10T16:21:00Z">
        <w:r w:rsidR="009F2747" w:rsidRPr="005E59BB" w:rsidDel="0068614F">
          <w:delText>BP</w:delText>
        </w:r>
      </w:del>
      <w:ins w:id="497" w:author="Furl, Nicholas" w:date="2024-09-10T17:21:00Z" w16du:dateUtc="2024-09-10T16:21:00Z">
        <w:r w:rsidR="0068614F" w:rsidRPr="005E59BB">
          <w:t>Biased Prior</w:t>
        </w:r>
      </w:ins>
      <w:r w:rsidR="00475C91" w:rsidRPr="005E59BB">
        <w:t xml:space="preserve"> </w:t>
      </w:r>
      <w:r w:rsidR="009F2747" w:rsidRPr="005E59BB">
        <w:t>models as outperforming other models, especially in terms of the number of best-fit participants (Figure 6, lower row)</w:t>
      </w:r>
      <w:r w:rsidR="00475C91" w:rsidRPr="005E59BB">
        <w:t xml:space="preserve">. </w:t>
      </w:r>
    </w:p>
    <w:p w14:paraId="5CAAB632" w14:textId="7C18FA2F" w:rsidR="00CD408A" w:rsidRPr="005E59BB" w:rsidRDefault="00BE12D6" w:rsidP="00EB1299">
      <w:pPr>
        <w:pStyle w:val="Body"/>
        <w:spacing w:after="288" w:line="480" w:lineRule="auto"/>
      </w:pPr>
      <w:r w:rsidRPr="005E59BB">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339EFBD0"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del w:id="498" w:author="Furl, Nicholas" w:date="2024-09-11T09:43:00Z" w16du:dateUtc="2024-09-11T08:43:00Z">
                                <w:r w:rsidDel="00E53E89">
                                  <w:rPr>
                                    <w:lang w:val="en-US"/>
                                  </w:rPr>
                                  <w:delText xml:space="preserve">IO </w:delText>
                                </w:r>
                              </w:del>
                              <w:ins w:id="499" w:author="Furl, Nicholas" w:date="2024-09-11T09:43:00Z" w16du:dateUtc="2024-09-11T08:43:00Z">
                                <w:r w:rsidR="00E53E89">
                                  <w:rPr>
                                    <w:lang w:val="en-US"/>
                                  </w:rPr>
                                  <w:t>Ideal Observer</w:t>
                                </w:r>
                                <w:r w:rsidR="00E53E89">
                                  <w:rPr>
                                    <w:lang w:val="en-US"/>
                                  </w:rPr>
                                  <w:t xml:space="preserve"> </w:t>
                                </w:r>
                              </w:ins>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ins w:id="500" w:author="Furl, Nicholas" w:date="2024-09-11T09:44:00Z" w16du:dateUtc="2024-09-11T08:44:00Z">
                                <w:r w:rsidR="00E53E89">
                                  <w:rPr>
                                    <w:lang w:val="en-US"/>
                                  </w:rPr>
                                  <w:t>The objective values version of BP shows superiority over most other m</w:t>
                                </w:r>
                              </w:ins>
                              <w:ins w:id="501" w:author="Furl, Nicholas" w:date="2024-09-11T09:45:00Z" w16du:dateUtc="2024-09-11T08:45:00Z">
                                <w:r w:rsidR="00E53E89">
                                  <w:rPr>
                                    <w:lang w:val="en-US"/>
                                  </w:rPr>
                                  <w:t>odels</w:t>
                                </w:r>
                              </w:ins>
                              <w:del w:id="502" w:author="Furl, Nicholas" w:date="2024-09-11T09:45:00Z" w16du:dateUtc="2024-09-11T08:45:00Z">
                                <w:r w:rsidR="00502FD7" w:rsidDel="00E53E89">
                                  <w:rPr>
                                    <w:lang w:val="en-US"/>
                                  </w:rPr>
                                  <w:delText xml:space="preserve">BP OV </w:delText>
                                </w:r>
                                <w:r w:rsidR="00DA600F" w:rsidDel="00E53E89">
                                  <w:rPr>
                                    <w:lang w:val="en-US"/>
                                  </w:rPr>
                                  <w:delText>fits</w:delText>
                                </w:r>
                                <w:r w:rsidR="00502FD7" w:rsidDel="00E53E89">
                                  <w:rPr>
                                    <w:lang w:val="en-US"/>
                                  </w:rPr>
                                  <w:delText xml:space="preserve"> behaviour </w:delText>
                                </w:r>
                                <w:r w:rsidR="00DA600F" w:rsidDel="00E53E89">
                                  <w:rPr>
                                    <w:lang w:val="en-US"/>
                                  </w:rPr>
                                  <w:delText xml:space="preserve">better </w:delText>
                                </w:r>
                                <w:r w:rsidR="00502FD7" w:rsidDel="00E53E89">
                                  <w:rPr>
                                    <w:lang w:val="en-US"/>
                                  </w:rPr>
                                  <w:delText xml:space="preserve">than any model </w:delText>
                                </w:r>
                                <w:r w:rsidR="00DA600F" w:rsidDel="00E53E89">
                                  <w:rPr>
                                    <w:lang w:val="en-US"/>
                                  </w:rPr>
                                  <w:delText>except</w:delText>
                                </w:r>
                                <w:r w:rsidR="00502FD7" w:rsidDel="00E53E89">
                                  <w:rPr>
                                    <w:lang w:val="en-US"/>
                                  </w:rPr>
                                  <w:delText xml:space="preserve"> CS SV.</w:delText>
                                </w:r>
                              </w:del>
                              <w:ins w:id="503" w:author="Furl, Nicholas" w:date="2024-09-11T09:45:00Z" w16du:dateUtc="2024-09-11T08:45:00Z">
                                <w:r w:rsidR="00E53E89">
                                  <w:rPr>
                                    <w:lang w:val="en-US"/>
                                  </w:rPr>
                                  <w:t>.</w:t>
                                </w:r>
                              </w:ins>
                              <w:r>
                                <w:rPr>
                                  <w:lang w:val="en-US"/>
                                </w:rPr>
                                <w:t xml:space="preserve"> The third row </w:t>
                              </w:r>
                              <w:r w:rsidR="00502FD7">
                                <w:rPr>
                                  <w:lang w:val="en-US"/>
                                </w:rPr>
                                <w:t>demonstrates</w:t>
                              </w:r>
                              <w:r>
                                <w:rPr>
                                  <w:lang w:val="en-US"/>
                                </w:rPr>
                                <w:t xml:space="preserve"> that </w:t>
                              </w:r>
                              <w:r w:rsidR="00502FD7">
                                <w:rPr>
                                  <w:lang w:val="en-US"/>
                                </w:rPr>
                                <w:t xml:space="preserve">the </w:t>
                              </w:r>
                              <w:del w:id="504" w:author="Furl, Nicholas" w:date="2024-09-11T09:45:00Z" w16du:dateUtc="2024-09-11T08:45:00Z">
                                <w:r w:rsidR="00502FD7" w:rsidDel="00E53E89">
                                  <w:rPr>
                                    <w:lang w:val="en-US"/>
                                  </w:rPr>
                                  <w:delText>two BP models</w:delText>
                                </w:r>
                              </w:del>
                              <w:ins w:id="505" w:author="Furl, Nicholas" w:date="2024-09-11T09:45:00Z" w16du:dateUtc="2024-09-11T08:45:00Z">
                                <w:r w:rsidR="00E53E89">
                                  <w:rPr>
                                    <w:lang w:val="en-US"/>
                                  </w:rPr>
                                  <w:t>Biased Prior model</w:t>
                                </w:r>
                              </w:ins>
                              <w:r w:rsidR="00502FD7">
                                <w:rPr>
                                  <w:lang w:val="en-US"/>
                                </w:rPr>
                                <w:t xml:space="preserve">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339EFBD0"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del w:id="506" w:author="Furl, Nicholas" w:date="2024-09-11T09:43:00Z" w16du:dateUtc="2024-09-11T08:43:00Z">
                          <w:r w:rsidDel="00E53E89">
                            <w:rPr>
                              <w:lang w:val="en-US"/>
                            </w:rPr>
                            <w:delText xml:space="preserve">IO </w:delText>
                          </w:r>
                        </w:del>
                        <w:ins w:id="507" w:author="Furl, Nicholas" w:date="2024-09-11T09:43:00Z" w16du:dateUtc="2024-09-11T08:43:00Z">
                          <w:r w:rsidR="00E53E89">
                            <w:rPr>
                              <w:lang w:val="en-US"/>
                            </w:rPr>
                            <w:t>Ideal Observer</w:t>
                          </w:r>
                          <w:r w:rsidR="00E53E89">
                            <w:rPr>
                              <w:lang w:val="en-US"/>
                            </w:rPr>
                            <w:t xml:space="preserve"> </w:t>
                          </w:r>
                        </w:ins>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ins w:id="508" w:author="Furl, Nicholas" w:date="2024-09-11T09:44:00Z" w16du:dateUtc="2024-09-11T08:44:00Z">
                          <w:r w:rsidR="00E53E89">
                            <w:rPr>
                              <w:lang w:val="en-US"/>
                            </w:rPr>
                            <w:t>The objective values version of BP shows superiority over most other m</w:t>
                          </w:r>
                        </w:ins>
                        <w:ins w:id="509" w:author="Furl, Nicholas" w:date="2024-09-11T09:45:00Z" w16du:dateUtc="2024-09-11T08:45:00Z">
                          <w:r w:rsidR="00E53E89">
                            <w:rPr>
                              <w:lang w:val="en-US"/>
                            </w:rPr>
                            <w:t>odels</w:t>
                          </w:r>
                        </w:ins>
                        <w:del w:id="510" w:author="Furl, Nicholas" w:date="2024-09-11T09:45:00Z" w16du:dateUtc="2024-09-11T08:45:00Z">
                          <w:r w:rsidR="00502FD7" w:rsidDel="00E53E89">
                            <w:rPr>
                              <w:lang w:val="en-US"/>
                            </w:rPr>
                            <w:delText xml:space="preserve">BP OV </w:delText>
                          </w:r>
                          <w:r w:rsidR="00DA600F" w:rsidDel="00E53E89">
                            <w:rPr>
                              <w:lang w:val="en-US"/>
                            </w:rPr>
                            <w:delText>fits</w:delText>
                          </w:r>
                          <w:r w:rsidR="00502FD7" w:rsidDel="00E53E89">
                            <w:rPr>
                              <w:lang w:val="en-US"/>
                            </w:rPr>
                            <w:delText xml:space="preserve"> behaviour </w:delText>
                          </w:r>
                          <w:r w:rsidR="00DA600F" w:rsidDel="00E53E89">
                            <w:rPr>
                              <w:lang w:val="en-US"/>
                            </w:rPr>
                            <w:delText xml:space="preserve">better </w:delText>
                          </w:r>
                          <w:r w:rsidR="00502FD7" w:rsidDel="00E53E89">
                            <w:rPr>
                              <w:lang w:val="en-US"/>
                            </w:rPr>
                            <w:delText xml:space="preserve">than any model </w:delText>
                          </w:r>
                          <w:r w:rsidR="00DA600F" w:rsidDel="00E53E89">
                            <w:rPr>
                              <w:lang w:val="en-US"/>
                            </w:rPr>
                            <w:delText>except</w:delText>
                          </w:r>
                          <w:r w:rsidR="00502FD7" w:rsidDel="00E53E89">
                            <w:rPr>
                              <w:lang w:val="en-US"/>
                            </w:rPr>
                            <w:delText xml:space="preserve"> CS SV.</w:delText>
                          </w:r>
                        </w:del>
                        <w:ins w:id="511" w:author="Furl, Nicholas" w:date="2024-09-11T09:45:00Z" w16du:dateUtc="2024-09-11T08:45:00Z">
                          <w:r w:rsidR="00E53E89">
                            <w:rPr>
                              <w:lang w:val="en-US"/>
                            </w:rPr>
                            <w:t>.</w:t>
                          </w:r>
                        </w:ins>
                        <w:r>
                          <w:rPr>
                            <w:lang w:val="en-US"/>
                          </w:rPr>
                          <w:t xml:space="preserve"> The third row </w:t>
                        </w:r>
                        <w:r w:rsidR="00502FD7">
                          <w:rPr>
                            <w:lang w:val="en-US"/>
                          </w:rPr>
                          <w:t>demonstrates</w:t>
                        </w:r>
                        <w:r>
                          <w:rPr>
                            <w:lang w:val="en-US"/>
                          </w:rPr>
                          <w:t xml:space="preserve"> that </w:t>
                        </w:r>
                        <w:r w:rsidR="00502FD7">
                          <w:rPr>
                            <w:lang w:val="en-US"/>
                          </w:rPr>
                          <w:t xml:space="preserve">the </w:t>
                        </w:r>
                        <w:del w:id="512" w:author="Furl, Nicholas" w:date="2024-09-11T09:45:00Z" w16du:dateUtc="2024-09-11T08:45:00Z">
                          <w:r w:rsidR="00502FD7" w:rsidDel="00E53E89">
                            <w:rPr>
                              <w:lang w:val="en-US"/>
                            </w:rPr>
                            <w:delText>two BP models</w:delText>
                          </w:r>
                        </w:del>
                        <w:ins w:id="513" w:author="Furl, Nicholas" w:date="2024-09-11T09:45:00Z" w16du:dateUtc="2024-09-11T08:45:00Z">
                          <w:r w:rsidR="00E53E89">
                            <w:rPr>
                              <w:lang w:val="en-US"/>
                            </w:rPr>
                            <w:t>Biased Prior model</w:t>
                          </w:r>
                        </w:ins>
                        <w:r w:rsidR="00502FD7">
                          <w:rPr>
                            <w:lang w:val="en-US"/>
                          </w:rPr>
                          <w:t xml:space="preserve">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0" o:title="A screenshot of a graph&#10;&#10;Description automatically generated"/>
                </v:shape>
                <w10:wrap type="square"/>
              </v:group>
            </w:pict>
          </mc:Fallback>
        </mc:AlternateContent>
      </w:r>
      <w:r w:rsidRPr="005E59BB">
        <w:tab/>
      </w:r>
      <w:r w:rsidR="000075BD" w:rsidRPr="005E59BB">
        <w:rPr>
          <w:rFonts w:ascii="Arial Unicode MS" w:hAnsi="Arial Unicode MS"/>
        </w:rPr>
        <w:br w:type="page"/>
      </w:r>
    </w:p>
    <w:p w14:paraId="3436C3BA" w14:textId="1EF0FF55" w:rsidR="00CD408A" w:rsidRPr="005E59BB" w:rsidRDefault="00000000">
      <w:pPr>
        <w:pStyle w:val="Body"/>
        <w:spacing w:after="288" w:line="480" w:lineRule="auto"/>
      </w:pPr>
      <w:r w:rsidRPr="005E59BB">
        <w:lastRenderedPageBreak/>
        <w:t>Study 3</w:t>
      </w:r>
      <w:r w:rsidR="00C7548C" w:rsidRPr="005E59BB">
        <w:t xml:space="preserve"> Introduction</w:t>
      </w:r>
    </w:p>
    <w:p w14:paraId="7DB2F590" w14:textId="3CF4C38E" w:rsidR="00CD408A" w:rsidRPr="005E59BB" w:rsidRDefault="00000000">
      <w:pPr>
        <w:pStyle w:val="Body"/>
        <w:spacing w:after="288" w:line="480" w:lineRule="auto"/>
        <w:ind w:firstLine="720"/>
      </w:pPr>
      <w:r w:rsidRPr="005E59BB">
        <w:t xml:space="preserve">Figure 2 suggests that participants are loath to change how much they sample. They are not sensitive to the presence or absence of the various methods features listed in Table </w:t>
      </w:r>
      <w:ins w:id="514" w:author="Furl, Nicholas" w:date="2024-09-08T11:50:00Z" w16du:dateUtc="2024-09-08T10:50:00Z">
        <w:r w:rsidR="008D7CE2" w:rsidRPr="005E59BB">
          <w:t>2</w:t>
        </w:r>
      </w:ins>
      <w:del w:id="515" w:author="Furl, Nicholas" w:date="2024-09-08T11:50:00Z" w16du:dateUtc="2024-09-08T10:50:00Z">
        <w:r w:rsidRPr="005E59BB" w:rsidDel="008D7CE2">
          <w:delText>1</w:delText>
        </w:r>
      </w:del>
      <w:r w:rsidRPr="005E59BB">
        <w:t xml:space="preserve">. </w:t>
      </w:r>
      <w:proofErr w:type="gramStart"/>
      <w:r w:rsidRPr="005E59BB">
        <w:t>And,</w:t>
      </w:r>
      <w:proofErr w:type="gramEnd"/>
      <w:r w:rsidRPr="005E59BB">
        <w:t xml:space="preserve"> even though rewarding only the top-three options leads the </w:t>
      </w:r>
      <w:del w:id="516" w:author="Furl, Nicholas" w:date="2024-09-11T09:21:00Z" w16du:dateUtc="2024-09-11T08:21:00Z">
        <w:r w:rsidRPr="005E59BB" w:rsidDel="003B3AD1">
          <w:delText>IO</w:delText>
        </w:r>
      </w:del>
      <w:ins w:id="517" w:author="Furl, Nicholas" w:date="2024-09-11T09:21:00Z" w16du:dateUtc="2024-09-11T08:21:00Z">
        <w:r w:rsidR="003B3AD1" w:rsidRPr="005E59BB">
          <w:t>Ideal Observer</w:t>
        </w:r>
      </w:ins>
      <w:r w:rsidRPr="005E59BB">
        <w:t xml:space="preserve"> </w:t>
      </w:r>
      <w:del w:id="518" w:author="Furl, Nicholas" w:date="2024-09-11T09:51:00Z" w16du:dateUtc="2024-09-11T08:51:00Z">
        <w:r w:rsidRPr="005E59BB" w:rsidDel="00443BB6">
          <w:delText xml:space="preserve">model </w:delText>
        </w:r>
      </w:del>
      <w:r w:rsidRPr="005E59BB">
        <w:t xml:space="preserve">to increase the number of options it samples, participants do </w:t>
      </w:r>
      <w:r w:rsidR="00A729B2" w:rsidRPr="005E59BB">
        <w:t xml:space="preserve">not correspondingly </w:t>
      </w:r>
      <w:r w:rsidRPr="005E59BB">
        <w:t xml:space="preserve">increase how much they sample under this incentivisation scheme. The goal of Study 3 was to ensure that our implementation of the optimal stopping task was </w:t>
      </w:r>
      <w:r w:rsidR="006C26A5" w:rsidRPr="005E59BB">
        <w:t xml:space="preserve">methodologically viable </w:t>
      </w:r>
      <w:r w:rsidRPr="005E59BB">
        <w:t>and that it is in practice possible to experimentally modulate how much participants sample</w:t>
      </w:r>
      <w:r w:rsidR="005B733E" w:rsidRPr="005E59BB">
        <w:t xml:space="preserve"> at least to some degree</w:t>
      </w:r>
      <w:r w:rsidRPr="005E59BB">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 a pattern that appears consistent with the reluctance with which participants increase their sampling rates in our studies reported herein. </w:t>
      </w:r>
      <w:r w:rsidR="00047670" w:rsidRPr="005E59BB">
        <w:t>I</w:t>
      </w:r>
      <w:r w:rsidRPr="005E59BB">
        <w:t>n our third study, we replicate</w:t>
      </w:r>
      <w:r w:rsidR="00D636B4" w:rsidRPr="005E59BB">
        <w:t>d</w:t>
      </w:r>
      <w:r w:rsidRPr="005E59BB">
        <w:t xml:space="preserve"> this effect of sequence length on </w:t>
      </w:r>
      <w:r w:rsidRPr="005E59BB">
        <w:rPr>
          <w:rFonts w:cs="Calibri"/>
        </w:rPr>
        <w:t>participant</w:t>
      </w:r>
      <w:r w:rsidR="00EF7F79" w:rsidRPr="005E59BB">
        <w:rPr>
          <w:rFonts w:cs="Calibri"/>
        </w:rPr>
        <w:t xml:space="preserve">s’ </w:t>
      </w:r>
      <w:r w:rsidRPr="005E59BB">
        <w:rPr>
          <w:rFonts w:cs="Calibri"/>
        </w:rPr>
        <w:t>average</w:t>
      </w:r>
      <w:r w:rsidRPr="005E59BB">
        <w:t xml:space="preserve"> number of samples, using sequence lengths of 10 and 14 options. </w:t>
      </w:r>
      <w:r w:rsidR="00047670" w:rsidRPr="005E59BB">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5E59BB" w:rsidRDefault="00000000">
      <w:pPr>
        <w:pStyle w:val="Body"/>
        <w:spacing w:after="288" w:line="480" w:lineRule="auto"/>
      </w:pPr>
      <w:r w:rsidRPr="005E59BB">
        <w:t>Study 3 Methods</w:t>
      </w:r>
    </w:p>
    <w:p w14:paraId="77FACEAB" w14:textId="77777777" w:rsidR="00CD408A" w:rsidRPr="005E59BB" w:rsidRDefault="00000000">
      <w:pPr>
        <w:pStyle w:val="Body"/>
        <w:spacing w:after="288" w:line="480" w:lineRule="auto"/>
        <w:ind w:firstLine="720"/>
      </w:pPr>
      <w:r w:rsidRPr="005E59BB">
        <w:t xml:space="preserve">The preregistration of Study 3 can be found at </w:t>
      </w:r>
      <w:hyperlink r:id="rId21" w:history="1">
        <w:r w:rsidRPr="005E59BB">
          <w:rPr>
            <w:rStyle w:val="Hyperlink0"/>
          </w:rPr>
          <w:t>https://osf.io/vcf7u</w:t>
        </w:r>
      </w:hyperlink>
      <w:r w:rsidRPr="005E59BB">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5E59BB">
        <w:lastRenderedPageBreak/>
        <w:t xml:space="preserve">measures design and who were able to use more trials per participant in-lab, while we needed a shorter online study). The procedures were identical to Study 2, using the same </w:t>
      </w:r>
      <w:proofErr w:type="spellStart"/>
      <w:r w:rsidRPr="005E59BB">
        <w:t>jsPsych</w:t>
      </w:r>
      <w:proofErr w:type="spellEnd"/>
      <w:r w:rsidRPr="005E59BB">
        <w:t xml:space="preserve"> code, merely changing the sequence length of the optimal stopping phase of the study. The averages (over participants) of the Pearson</w:t>
      </w:r>
      <w:r w:rsidRPr="005E59BB">
        <w:rPr>
          <w:rtl/>
        </w:rPr>
        <w:t>’</w:t>
      </w:r>
      <w:r w:rsidRPr="005E59BB">
        <w:t>s</w:t>
      </w:r>
      <w:r w:rsidRPr="005E59BB">
        <w:rPr>
          <w:i/>
          <w:iCs/>
        </w:rPr>
        <w:t xml:space="preserve"> r</w:t>
      </w:r>
      <w:r w:rsidRPr="005E59BB">
        <w:t xml:space="preserve"> values computed between the two phase 1 ratings to each price were .88 for the </w:t>
      </w:r>
      <w:proofErr w:type="gramStart"/>
      <w:r w:rsidRPr="005E59BB">
        <w:t>10 option</w:t>
      </w:r>
      <w:proofErr w:type="gramEnd"/>
      <w:r w:rsidRPr="005E59BB">
        <w:t xml:space="preserve"> condition and .84 for the 14 option condition. </w:t>
      </w:r>
    </w:p>
    <w:p w14:paraId="6BD764F0" w14:textId="2981D88F" w:rsidR="00CD408A" w:rsidRPr="005E59BB" w:rsidRDefault="00000000">
      <w:pPr>
        <w:pStyle w:val="Body"/>
        <w:spacing w:after="288" w:line="480" w:lineRule="auto"/>
      </w:pPr>
      <w:r w:rsidRPr="005E59BB">
        <w:t>Study 3 Results</w:t>
      </w:r>
      <w:r w:rsidR="00C7548C" w:rsidRPr="005E59BB">
        <w:t xml:space="preserve"> and Discussion</w:t>
      </w:r>
    </w:p>
    <w:p w14:paraId="0786D9F3" w14:textId="2D3E8216" w:rsidR="00EB1299" w:rsidRPr="005E59BB" w:rsidRDefault="00000000" w:rsidP="00331E89">
      <w:pPr>
        <w:pStyle w:val="Body"/>
        <w:spacing w:after="288" w:line="480" w:lineRule="auto"/>
      </w:pPr>
      <w:r w:rsidRPr="005E59BB">
        <w:tab/>
        <w:t xml:space="preserve">Figure 2 </w:t>
      </w:r>
      <w:r w:rsidR="00E37426" w:rsidRPr="005E59BB">
        <w:t xml:space="preserve">(rightmost bars) </w:t>
      </w:r>
      <w:r w:rsidRPr="005E59BB">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at a sequence length of 10 options, participants slightly </w:t>
      </w:r>
      <w:r w:rsidRPr="005E59BB">
        <w:rPr>
          <w:i/>
          <w:iCs/>
        </w:rPr>
        <w:t>overs</w:t>
      </w:r>
      <w:r w:rsidRPr="005E59BB">
        <w:t xml:space="preserve">ampled (rather than </w:t>
      </w:r>
      <w:proofErr w:type="spellStart"/>
      <w:r w:rsidRPr="005E59BB">
        <w:t>undersampled</w:t>
      </w:r>
      <w:proofErr w:type="spellEnd"/>
      <w:r w:rsidRPr="005E59BB">
        <w:t xml:space="preserve">) compared to </w:t>
      </w:r>
      <w:del w:id="519" w:author="Furl, Nicholas" w:date="2024-09-11T09:21:00Z" w16du:dateUtc="2024-09-11T08:21:00Z">
        <w:r w:rsidRPr="005E59BB" w:rsidDel="003B3AD1">
          <w:delText>IO OV</w:delText>
        </w:r>
      </w:del>
      <w:ins w:id="520" w:author="Furl, Nicholas" w:date="2024-09-11T09:21:00Z" w16du:dateUtc="2024-09-11T08:21:00Z">
        <w:r w:rsidR="003B3AD1" w:rsidRPr="005E59BB">
          <w:t>objective values version of the Ideal Observer</w:t>
        </w:r>
      </w:ins>
      <w:r w:rsidRPr="005E59BB">
        <w:t xml:space="preserve"> (Cohen</w:t>
      </w:r>
      <w:r w:rsidRPr="005E59BB">
        <w:rPr>
          <w:rtl/>
        </w:rPr>
        <w:t>’</w:t>
      </w:r>
      <w:r w:rsidRPr="005E59BB">
        <w:t xml:space="preserve">s </w:t>
      </w:r>
      <w:r w:rsidRPr="005E59BB">
        <w:rPr>
          <w:i/>
          <w:iCs/>
        </w:rPr>
        <w:t>d</w:t>
      </w:r>
      <w:r w:rsidRPr="005E59BB">
        <w:t xml:space="preserve"> = 0.33), while the difference with </w:t>
      </w:r>
      <w:del w:id="521" w:author="Furl, Nicholas" w:date="2024-09-11T09:21:00Z" w16du:dateUtc="2024-09-11T08:21:00Z">
        <w:r w:rsidRPr="005E59BB" w:rsidDel="003B3AD1">
          <w:delText>IO SV</w:delText>
        </w:r>
      </w:del>
      <w:ins w:id="522" w:author="Furl, Nicholas" w:date="2024-09-11T09:21:00Z" w16du:dateUtc="2024-09-11T08:21:00Z">
        <w:r w:rsidR="003B3AD1" w:rsidRPr="005E59BB">
          <w:t>subjective values version</w:t>
        </w:r>
      </w:ins>
      <w:r w:rsidRPr="005E59BB">
        <w:t xml:space="preserve"> remained inconclusive (Cohen</w:t>
      </w:r>
      <w:r w:rsidRPr="005E59BB">
        <w:rPr>
          <w:rtl/>
        </w:rPr>
        <w:t>’</w:t>
      </w:r>
      <w:r w:rsidRPr="005E59BB">
        <w:t xml:space="preserve">s </w:t>
      </w:r>
      <w:r w:rsidRPr="005E59BB">
        <w:rPr>
          <w:i/>
          <w:iCs/>
        </w:rPr>
        <w:t>d</w:t>
      </w:r>
      <w:r w:rsidRPr="005E59BB">
        <w:t xml:space="preserve"> = 0.26). In contrast, participants showed clearer evidence for an undersampling bias at sequence lengths of 14, as they sampled statistically </w:t>
      </w:r>
      <w:r w:rsidRPr="005E59BB">
        <w:rPr>
          <w:i/>
          <w:iCs/>
        </w:rPr>
        <w:t>less than</w:t>
      </w:r>
      <w:r w:rsidRPr="005E59BB">
        <w:t xml:space="preserve"> </w:t>
      </w:r>
      <w:ins w:id="523" w:author="Furl, Nicholas" w:date="2024-09-11T09:22:00Z" w16du:dateUtc="2024-09-11T08:22:00Z">
        <w:r w:rsidR="003B3AD1" w:rsidRPr="005E59BB">
          <w:t xml:space="preserve">the Ideal Observer for </w:t>
        </w:r>
      </w:ins>
      <w:r w:rsidRPr="005E59BB">
        <w:t xml:space="preserve">both </w:t>
      </w:r>
      <w:del w:id="524" w:author="Furl, Nicholas" w:date="2024-09-11T09:22:00Z" w16du:dateUtc="2024-09-11T08:22:00Z">
        <w:r w:rsidRPr="005E59BB" w:rsidDel="003B3AD1">
          <w:delText>IO OV</w:delText>
        </w:r>
      </w:del>
      <w:ins w:id="525" w:author="Furl, Nicholas" w:date="2024-09-11T09:22:00Z" w16du:dateUtc="2024-09-11T08:22:00Z">
        <w:r w:rsidR="003B3AD1" w:rsidRPr="005E59BB">
          <w:t>objective values</w:t>
        </w:r>
      </w:ins>
      <w:r w:rsidRPr="005E59BB">
        <w:t xml:space="preserve"> (Cohen</w:t>
      </w:r>
      <w:r w:rsidRPr="005E59BB">
        <w:rPr>
          <w:rtl/>
        </w:rPr>
        <w:t>’</w:t>
      </w:r>
      <w:r w:rsidRPr="005E59BB">
        <w:t xml:space="preserve">s </w:t>
      </w:r>
      <w:r w:rsidRPr="005E59BB">
        <w:rPr>
          <w:i/>
          <w:iCs/>
        </w:rPr>
        <w:t>d</w:t>
      </w:r>
      <w:r w:rsidRPr="005E59BB">
        <w:t xml:space="preserve"> = -.63) and </w:t>
      </w:r>
      <w:del w:id="526" w:author="Furl, Nicholas" w:date="2024-09-11T09:22:00Z" w16du:dateUtc="2024-09-11T08:22:00Z">
        <w:r w:rsidRPr="005E59BB" w:rsidDel="003B3AD1">
          <w:delText>IO SV</w:delText>
        </w:r>
      </w:del>
      <w:ins w:id="527" w:author="Furl, Nicholas" w:date="2024-09-11T09:22:00Z" w16du:dateUtc="2024-09-11T08:22:00Z">
        <w:r w:rsidR="003B3AD1" w:rsidRPr="005E59BB">
          <w:t>subjective values</w:t>
        </w:r>
      </w:ins>
      <w:r w:rsidRPr="005E59BB">
        <w:t xml:space="preserve"> (Cohen</w:t>
      </w:r>
      <w:r w:rsidRPr="005E59BB">
        <w:rPr>
          <w:rtl/>
        </w:rPr>
        <w:t>’</w:t>
      </w:r>
      <w:r w:rsidRPr="005E59BB">
        <w:t xml:space="preserve">s </w:t>
      </w:r>
      <w:r w:rsidRPr="005E59BB">
        <w:rPr>
          <w:i/>
          <w:iCs/>
        </w:rPr>
        <w:t>d</w:t>
      </w:r>
      <w:r w:rsidRPr="005E59BB">
        <w:t xml:space="preserve"> = -0.44)</w:t>
      </w:r>
      <w:ins w:id="528" w:author="Furl, Nicholas" w:date="2024-09-11T09:22:00Z" w16du:dateUtc="2024-09-11T08:22:00Z">
        <w:r w:rsidR="003B3AD1" w:rsidRPr="005E59BB">
          <w:t xml:space="preserve"> versions</w:t>
        </w:r>
      </w:ins>
      <w:r w:rsidRPr="005E59BB">
        <w:t xml:space="preserve">. Our model-fitting also confirmed our hypothesis that </w:t>
      </w:r>
      <w:r w:rsidRPr="005E59BB">
        <w:rPr>
          <w:rFonts w:cs="Calibri"/>
        </w:rPr>
        <w:t>participant</w:t>
      </w:r>
      <w:r w:rsidR="00EF7F79" w:rsidRPr="005E59BB">
        <w:rPr>
          <w:rFonts w:cs="Calibri"/>
        </w:rPr>
        <w:t xml:space="preserve">s’ </w:t>
      </w:r>
      <w:r w:rsidRPr="005E59BB">
        <w:rPr>
          <w:rFonts w:cs="Calibri"/>
        </w:rPr>
        <w:t>sampling</w:t>
      </w:r>
      <w:r w:rsidRPr="005E59BB">
        <w:t xml:space="preserve"> biases could be explained </w:t>
      </w:r>
      <w:r w:rsidR="00331E89" w:rsidRPr="005E59BB">
        <w:t xml:space="preserve">best </w:t>
      </w:r>
      <w:r w:rsidRPr="005E59BB">
        <w:t xml:space="preserve">by </w:t>
      </w:r>
      <w:r w:rsidR="00331E89" w:rsidRPr="005E59BB">
        <w:t xml:space="preserve">a </w:t>
      </w:r>
      <w:del w:id="529" w:author="Furl, Nicholas" w:date="2024-09-10T17:21:00Z" w16du:dateUtc="2024-09-10T16:21:00Z">
        <w:r w:rsidR="00331E89" w:rsidRPr="005E59BB" w:rsidDel="0068614F">
          <w:delText>BP</w:delText>
        </w:r>
      </w:del>
      <w:ins w:id="530" w:author="Furl, Nicholas" w:date="2024-09-10T17:21:00Z" w16du:dateUtc="2024-09-10T16:21:00Z">
        <w:r w:rsidR="0068614F" w:rsidRPr="005E59BB">
          <w:t>Biased Prior</w:t>
        </w:r>
      </w:ins>
      <w:r w:rsidR="00331E89" w:rsidRPr="005E59BB">
        <w:t xml:space="preserve"> model, though the </w:t>
      </w:r>
      <w:del w:id="531" w:author="Furl, Nicholas" w:date="2024-09-11T09:32:00Z" w16du:dateUtc="2024-09-11T08:32:00Z">
        <w:r w:rsidR="00331E89" w:rsidRPr="005E59BB" w:rsidDel="009401C7">
          <w:delText xml:space="preserve">CS </w:delText>
        </w:r>
      </w:del>
      <w:ins w:id="532" w:author="Furl, Nicholas" w:date="2024-09-11T09:32:00Z" w16du:dateUtc="2024-09-11T08:32:00Z">
        <w:r w:rsidR="009401C7" w:rsidRPr="005E59BB">
          <w:t>Cost to Sample</w:t>
        </w:r>
        <w:r w:rsidR="009401C7" w:rsidRPr="005E59BB">
          <w:t xml:space="preserve"> </w:t>
        </w:r>
      </w:ins>
      <w:r w:rsidR="00331E89" w:rsidRPr="005E59BB">
        <w:t>model clearly made a stronger contribution in Study 3 than Study 2</w:t>
      </w:r>
      <w:r w:rsidRPr="005E59BB">
        <w:t xml:space="preserve">. </w:t>
      </w:r>
      <w:r w:rsidR="00331E89" w:rsidRPr="005E59BB">
        <w:t>In</w:t>
      </w:r>
      <w:r w:rsidRPr="005E59BB">
        <w:t xml:space="preserve"> summary, participants can and will change their sampling behaviour to </w:t>
      </w:r>
      <w:r w:rsidR="00BF3705" w:rsidRPr="005E59BB">
        <w:t>some</w:t>
      </w:r>
      <w:r w:rsidRPr="005E59BB">
        <w:t xml:space="preserve"> degree in some contexts. However, at least on tasks using the economic domain that we studied here, </w:t>
      </w:r>
      <w:r w:rsidRPr="005E59BB">
        <w:rPr>
          <w:rFonts w:cs="Calibri"/>
        </w:rPr>
        <w:t>participant</w:t>
      </w:r>
      <w:r w:rsidR="00EF7F79" w:rsidRPr="005E59BB">
        <w:rPr>
          <w:rFonts w:cs="Calibri"/>
        </w:rPr>
        <w:t xml:space="preserve">s’ </w:t>
      </w:r>
      <w:r w:rsidRPr="005E59BB">
        <w:rPr>
          <w:rFonts w:cs="Calibri"/>
        </w:rPr>
        <w:t>number of</w:t>
      </w:r>
      <w:r w:rsidRPr="005E59BB">
        <w:t xml:space="preserve"> samples are </w:t>
      </w:r>
      <w:r w:rsidRPr="005E59BB">
        <w:rPr>
          <w:rFonts w:cs="Times New Roman"/>
          <w:rtl/>
        </w:rPr>
        <w:t>“</w:t>
      </w:r>
      <w:r w:rsidRPr="005E59BB">
        <w:t xml:space="preserve">held in place” by </w:t>
      </w:r>
      <w:r w:rsidR="00331E89" w:rsidRPr="005E59BB">
        <w:t>a largely pessimistic expectation about the quality of upcoming samples</w:t>
      </w:r>
      <w:r w:rsidR="001264D6" w:rsidRPr="005E59BB">
        <w:t xml:space="preserve"> (as in the </w:t>
      </w:r>
      <w:del w:id="533" w:author="Furl, Nicholas" w:date="2024-09-10T17:21:00Z" w16du:dateUtc="2024-09-10T16:21:00Z">
        <w:r w:rsidR="001264D6" w:rsidRPr="005E59BB" w:rsidDel="0068614F">
          <w:delText>BP</w:delText>
        </w:r>
      </w:del>
      <w:ins w:id="534" w:author="Furl, Nicholas" w:date="2024-09-10T17:21:00Z" w16du:dateUtc="2024-09-10T16:21:00Z">
        <w:r w:rsidR="0068614F" w:rsidRPr="005E59BB">
          <w:t>Biased Prior</w:t>
        </w:r>
      </w:ins>
      <w:r w:rsidR="001264D6" w:rsidRPr="005E59BB">
        <w:t xml:space="preserve"> model)</w:t>
      </w:r>
      <w:r w:rsidRPr="005E59BB">
        <w:t>, which discourages them from increasing their sampling</w:t>
      </w:r>
      <w:r w:rsidR="00BF3705" w:rsidRPr="005E59BB">
        <w:t xml:space="preserve"> to </w:t>
      </w:r>
      <w:r w:rsidR="00331E89" w:rsidRPr="005E59BB">
        <w:t>the</w:t>
      </w:r>
      <w:r w:rsidR="00BF3705" w:rsidRPr="005E59BB">
        <w:t xml:space="preserve"> optimal degree </w:t>
      </w:r>
      <w:r w:rsidR="001264D6" w:rsidRPr="005E59BB">
        <w:t>and</w:t>
      </w:r>
      <w:r w:rsidRPr="005E59BB">
        <w:t xml:space="preserve"> lead</w:t>
      </w:r>
      <w:r w:rsidR="00BF3705" w:rsidRPr="005E59BB">
        <w:t>s</w:t>
      </w:r>
      <w:r w:rsidRPr="005E59BB">
        <w:t xml:space="preserve"> to increasing undersampling bias as sequences lengthen.</w:t>
      </w:r>
    </w:p>
    <w:p w14:paraId="25D18FA0" w14:textId="77777777" w:rsidR="00EB1299" w:rsidRPr="005E59BB"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535" w:author="Furl, Nicholas" w:date="2024-09-11T09:34:00Z" w16du:dateUtc="2024-09-11T08:34:00Z">
            <w:rPr/>
          </w:rPrChange>
        </w:rPr>
        <w:br w:type="page"/>
      </w:r>
    </w:p>
    <w:p w14:paraId="4466C77A" w14:textId="04DEC77D" w:rsidR="00CD408A" w:rsidRPr="005E59BB" w:rsidRDefault="00EB1299">
      <w:pPr>
        <w:pStyle w:val="Body"/>
        <w:spacing w:line="480" w:lineRule="auto"/>
      </w:pPr>
      <w:r w:rsidRPr="005E59BB">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21449298"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del w:id="536" w:author="Furl, Nicholas" w:date="2024-09-11T09:52:00Z" w16du:dateUtc="2024-09-11T08:52:00Z">
                                <w:r w:rsidDel="001E3930">
                                  <w:rPr>
                                    <w:lang w:val="en-US"/>
                                  </w:rPr>
                                  <w:delText xml:space="preserve">IO </w:delText>
                                </w:r>
                              </w:del>
                              <w:ins w:id="537" w:author="Furl, Nicholas" w:date="2024-09-11T09:52:00Z" w16du:dateUtc="2024-09-11T08:52:00Z">
                                <w:r w:rsidR="001E3930">
                                  <w:rPr>
                                    <w:lang w:val="en-US"/>
                                  </w:rPr>
                                  <w:t>Ideal Observer</w:t>
                                </w:r>
                                <w:r w:rsidR="001E3930">
                                  <w:rPr>
                                    <w:lang w:val="en-US"/>
                                  </w:rPr>
                                  <w:t xml:space="preserve"> </w:t>
                                </w:r>
                              </w:ins>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ins w:id="538" w:author="Furl, Nicholas" w:date="2024-09-11T09:52:00Z" w16du:dateUtc="2024-09-11T08:52:00Z">
                                <w:r w:rsidR="001E3930">
                                  <w:rPr>
                                    <w:lang w:val="en-US"/>
                                  </w:rPr>
                                  <w:t xml:space="preserve">Neither </w:t>
                                </w:r>
                              </w:ins>
                              <w:del w:id="539" w:author="Furl, Nicholas" w:date="2024-09-11T09:52:00Z" w16du:dateUtc="2024-09-11T08:52:00Z">
                                <w:r w:rsidR="005936FD" w:rsidDel="001E3930">
                                  <w:rPr>
                                    <w:lang w:val="en-US"/>
                                  </w:rPr>
                                  <w:delText>H</w:delText>
                                </w:r>
                              </w:del>
                              <w:ins w:id="540" w:author="Furl, Nicholas" w:date="2024-09-11T09:52:00Z" w16du:dateUtc="2024-09-11T08:52:00Z">
                                <w:r w:rsidR="001E3930">
                                  <w:rPr>
                                    <w:lang w:val="en-US"/>
                                  </w:rPr>
                                  <w:t>h</w:t>
                                </w:r>
                              </w:ins>
                              <w:r w:rsidR="005936FD">
                                <w:rPr>
                                  <w:lang w:val="en-US"/>
                                </w:rPr>
                                <w:t>uman</w:t>
                              </w:r>
                              <w:ins w:id="541" w:author="Furl, Nicholas" w:date="2024-09-11T09:52:00Z" w16du:dateUtc="2024-09-11T08:52:00Z">
                                <w:r w:rsidR="001E3930">
                                  <w:rPr>
                                    <w:lang w:val="en-US"/>
                                  </w:rPr>
                                  <w:t>s</w:t>
                                </w:r>
                              </w:ins>
                              <w:r w:rsidR="005936FD">
                                <w:rPr>
                                  <w:lang w:val="en-US"/>
                                </w:rPr>
                                <w:t xml:space="preserve"> </w:t>
                              </w:r>
                              <w:ins w:id="542" w:author="Furl, Nicholas" w:date="2024-09-11T09:52:00Z" w16du:dateUtc="2024-09-11T08:52:00Z">
                                <w:r w:rsidR="001E3930">
                                  <w:rPr>
                                    <w:lang w:val="en-US"/>
                                  </w:rPr>
                                  <w:t>nor the</w:t>
                                </w:r>
                              </w:ins>
                              <w:del w:id="543" w:author="Furl, Nicholas" w:date="2024-09-11T09:52:00Z" w16du:dateUtc="2024-09-11T08:52:00Z">
                                <w:r w:rsidR="005936FD" w:rsidDel="001E3930">
                                  <w:rPr>
                                    <w:lang w:val="en-US"/>
                                  </w:rPr>
                                  <w:delText>and</w:delText>
                                </w:r>
                              </w:del>
                              <w:r w:rsidR="005936FD">
                                <w:rPr>
                                  <w:lang w:val="en-US"/>
                                </w:rPr>
                                <w:t xml:space="preserve"> </w:t>
                              </w:r>
                              <w:del w:id="544" w:author="Furl, Nicholas" w:date="2024-09-11T09:52:00Z" w16du:dateUtc="2024-09-11T08:52:00Z">
                                <w:r w:rsidR="005936FD" w:rsidDel="001E3930">
                                  <w:rPr>
                                    <w:lang w:val="en-US"/>
                                  </w:rPr>
                                  <w:delText xml:space="preserve">IO </w:delText>
                                </w:r>
                              </w:del>
                              <w:ins w:id="545" w:author="Furl, Nicholas" w:date="2024-09-11T09:52:00Z" w16du:dateUtc="2024-09-11T08:52:00Z">
                                <w:r w:rsidR="001E3930">
                                  <w:rPr>
                                    <w:lang w:val="en-US"/>
                                  </w:rPr>
                                  <w:t>Ideal Observer</w:t>
                                </w:r>
                                <w:r w:rsidR="001E3930">
                                  <w:rPr>
                                    <w:lang w:val="en-US"/>
                                  </w:rPr>
                                  <w:t xml:space="preserve"> </w:t>
                                </w:r>
                              </w:ins>
                              <w:del w:id="546" w:author="Furl, Nicholas" w:date="2024-09-11T09:52:00Z" w16du:dateUtc="2024-09-11T08:52:00Z">
                                <w:r w:rsidR="005936FD" w:rsidDel="001E3930">
                                  <w:rPr>
                                    <w:lang w:val="en-US"/>
                                  </w:rPr>
                                  <w:delText xml:space="preserve">never </w:delText>
                                </w:r>
                              </w:del>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del w:id="547" w:author="Furl, Nicholas" w:date="2024-09-11T09:52:00Z" w16du:dateUtc="2024-09-11T08:52:00Z">
                                <w:r w:rsidR="004B511F" w:rsidDel="001E3930">
                                  <w:rPr>
                                    <w:lang w:val="en-US"/>
                                  </w:rPr>
                                  <w:delText xml:space="preserve">BP </w:delText>
                                </w:r>
                              </w:del>
                              <w:ins w:id="548" w:author="Furl, Nicholas" w:date="2024-09-11T09:52:00Z" w16du:dateUtc="2024-09-11T08:52:00Z">
                                <w:r w:rsidR="001E3930">
                                  <w:rPr>
                                    <w:lang w:val="en-US"/>
                                  </w:rPr>
                                  <w:t>the Biased Prior model</w:t>
                                </w:r>
                                <w:r w:rsidR="001E3930">
                                  <w:rPr>
                                    <w:lang w:val="en-US"/>
                                  </w:rPr>
                                  <w:t xml:space="preserve"> </w:t>
                                </w:r>
                              </w:ins>
                              <w:r w:rsidR="004B511F">
                                <w:rPr>
                                  <w:lang w:val="en-US"/>
                                </w:rPr>
                                <w:t xml:space="preserve">best fit the most participants’ data, though </w:t>
                              </w:r>
                              <w:del w:id="549" w:author="Furl, Nicholas" w:date="2024-09-11T09:53:00Z" w16du:dateUtc="2024-09-11T08:53:00Z">
                                <w:r w:rsidR="004B511F" w:rsidDel="001E3930">
                                  <w:rPr>
                                    <w:lang w:val="en-US"/>
                                  </w:rPr>
                                  <w:delText xml:space="preserve">CS </w:delText>
                                </w:r>
                              </w:del>
                              <w:ins w:id="550" w:author="Furl, Nicholas" w:date="2024-09-11T09:53:00Z" w16du:dateUtc="2024-09-11T08:53:00Z">
                                <w:r w:rsidR="001E3930">
                                  <w:rPr>
                                    <w:lang w:val="en-US"/>
                                  </w:rPr>
                                  <w:t>the Cost to Sample model</w:t>
                                </w:r>
                              </w:ins>
                              <w:del w:id="551" w:author="Furl, Nicholas" w:date="2024-09-11T09:53:00Z" w16du:dateUtc="2024-09-11T08:53:00Z">
                                <w:r w:rsidR="004B511F" w:rsidDel="001E3930">
                                  <w:rPr>
                                    <w:lang w:val="en-US"/>
                                  </w:rPr>
                                  <w:delText>models</w:delText>
                                </w:r>
                              </w:del>
                              <w:r w:rsidR="004B511F">
                                <w:rPr>
                                  <w:lang w:val="en-US"/>
                                </w:rPr>
                                <w:t xml:space="preserve"> also account</w:t>
                              </w:r>
                              <w:ins w:id="552" w:author="Furl, Nicholas" w:date="2024-09-11T09:53:00Z" w16du:dateUtc="2024-09-11T08:53:00Z">
                                <w:r w:rsidR="001E3930">
                                  <w:rPr>
                                    <w:lang w:val="en-US"/>
                                  </w:rPr>
                                  <w:t>s</w:t>
                                </w:r>
                              </w:ins>
                              <w:r w:rsidR="004B511F">
                                <w:rPr>
                                  <w:lang w:val="en-US"/>
                                </w:rPr>
                                <w:t xml:space="preserve">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21449298"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del w:id="553" w:author="Furl, Nicholas" w:date="2024-09-11T09:52:00Z" w16du:dateUtc="2024-09-11T08:52:00Z">
                          <w:r w:rsidDel="001E3930">
                            <w:rPr>
                              <w:lang w:val="en-US"/>
                            </w:rPr>
                            <w:delText xml:space="preserve">IO </w:delText>
                          </w:r>
                        </w:del>
                        <w:ins w:id="554" w:author="Furl, Nicholas" w:date="2024-09-11T09:52:00Z" w16du:dateUtc="2024-09-11T08:52:00Z">
                          <w:r w:rsidR="001E3930">
                            <w:rPr>
                              <w:lang w:val="en-US"/>
                            </w:rPr>
                            <w:t>Ideal Observer</w:t>
                          </w:r>
                          <w:r w:rsidR="001E3930">
                            <w:rPr>
                              <w:lang w:val="en-US"/>
                            </w:rPr>
                            <w:t xml:space="preserve"> </w:t>
                          </w:r>
                        </w:ins>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ins w:id="555" w:author="Furl, Nicholas" w:date="2024-09-11T09:52:00Z" w16du:dateUtc="2024-09-11T08:52:00Z">
                          <w:r w:rsidR="001E3930">
                            <w:rPr>
                              <w:lang w:val="en-US"/>
                            </w:rPr>
                            <w:t xml:space="preserve">Neither </w:t>
                          </w:r>
                        </w:ins>
                        <w:del w:id="556" w:author="Furl, Nicholas" w:date="2024-09-11T09:52:00Z" w16du:dateUtc="2024-09-11T08:52:00Z">
                          <w:r w:rsidR="005936FD" w:rsidDel="001E3930">
                            <w:rPr>
                              <w:lang w:val="en-US"/>
                            </w:rPr>
                            <w:delText>H</w:delText>
                          </w:r>
                        </w:del>
                        <w:ins w:id="557" w:author="Furl, Nicholas" w:date="2024-09-11T09:52:00Z" w16du:dateUtc="2024-09-11T08:52:00Z">
                          <w:r w:rsidR="001E3930">
                            <w:rPr>
                              <w:lang w:val="en-US"/>
                            </w:rPr>
                            <w:t>h</w:t>
                          </w:r>
                        </w:ins>
                        <w:r w:rsidR="005936FD">
                          <w:rPr>
                            <w:lang w:val="en-US"/>
                          </w:rPr>
                          <w:t>uman</w:t>
                        </w:r>
                        <w:ins w:id="558" w:author="Furl, Nicholas" w:date="2024-09-11T09:52:00Z" w16du:dateUtc="2024-09-11T08:52:00Z">
                          <w:r w:rsidR="001E3930">
                            <w:rPr>
                              <w:lang w:val="en-US"/>
                            </w:rPr>
                            <w:t>s</w:t>
                          </w:r>
                        </w:ins>
                        <w:r w:rsidR="005936FD">
                          <w:rPr>
                            <w:lang w:val="en-US"/>
                          </w:rPr>
                          <w:t xml:space="preserve"> </w:t>
                        </w:r>
                        <w:ins w:id="559" w:author="Furl, Nicholas" w:date="2024-09-11T09:52:00Z" w16du:dateUtc="2024-09-11T08:52:00Z">
                          <w:r w:rsidR="001E3930">
                            <w:rPr>
                              <w:lang w:val="en-US"/>
                            </w:rPr>
                            <w:t>nor the</w:t>
                          </w:r>
                        </w:ins>
                        <w:del w:id="560" w:author="Furl, Nicholas" w:date="2024-09-11T09:52:00Z" w16du:dateUtc="2024-09-11T08:52:00Z">
                          <w:r w:rsidR="005936FD" w:rsidDel="001E3930">
                            <w:rPr>
                              <w:lang w:val="en-US"/>
                            </w:rPr>
                            <w:delText>and</w:delText>
                          </w:r>
                        </w:del>
                        <w:r w:rsidR="005936FD">
                          <w:rPr>
                            <w:lang w:val="en-US"/>
                          </w:rPr>
                          <w:t xml:space="preserve"> </w:t>
                        </w:r>
                        <w:del w:id="561" w:author="Furl, Nicholas" w:date="2024-09-11T09:52:00Z" w16du:dateUtc="2024-09-11T08:52:00Z">
                          <w:r w:rsidR="005936FD" w:rsidDel="001E3930">
                            <w:rPr>
                              <w:lang w:val="en-US"/>
                            </w:rPr>
                            <w:delText xml:space="preserve">IO </w:delText>
                          </w:r>
                        </w:del>
                        <w:ins w:id="562" w:author="Furl, Nicholas" w:date="2024-09-11T09:52:00Z" w16du:dateUtc="2024-09-11T08:52:00Z">
                          <w:r w:rsidR="001E3930">
                            <w:rPr>
                              <w:lang w:val="en-US"/>
                            </w:rPr>
                            <w:t>Ideal Observer</w:t>
                          </w:r>
                          <w:r w:rsidR="001E3930">
                            <w:rPr>
                              <w:lang w:val="en-US"/>
                            </w:rPr>
                            <w:t xml:space="preserve"> </w:t>
                          </w:r>
                        </w:ins>
                        <w:del w:id="563" w:author="Furl, Nicholas" w:date="2024-09-11T09:52:00Z" w16du:dateUtc="2024-09-11T08:52:00Z">
                          <w:r w:rsidR="005936FD" w:rsidDel="001E3930">
                            <w:rPr>
                              <w:lang w:val="en-US"/>
                            </w:rPr>
                            <w:delText xml:space="preserve">never </w:delText>
                          </w:r>
                        </w:del>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del w:id="564" w:author="Furl, Nicholas" w:date="2024-09-11T09:52:00Z" w16du:dateUtc="2024-09-11T08:52:00Z">
                          <w:r w:rsidR="004B511F" w:rsidDel="001E3930">
                            <w:rPr>
                              <w:lang w:val="en-US"/>
                            </w:rPr>
                            <w:delText xml:space="preserve">BP </w:delText>
                          </w:r>
                        </w:del>
                        <w:ins w:id="565" w:author="Furl, Nicholas" w:date="2024-09-11T09:52:00Z" w16du:dateUtc="2024-09-11T08:52:00Z">
                          <w:r w:rsidR="001E3930">
                            <w:rPr>
                              <w:lang w:val="en-US"/>
                            </w:rPr>
                            <w:t>the Biased Prior model</w:t>
                          </w:r>
                          <w:r w:rsidR="001E3930">
                            <w:rPr>
                              <w:lang w:val="en-US"/>
                            </w:rPr>
                            <w:t xml:space="preserve"> </w:t>
                          </w:r>
                        </w:ins>
                        <w:r w:rsidR="004B511F">
                          <w:rPr>
                            <w:lang w:val="en-US"/>
                          </w:rPr>
                          <w:t xml:space="preserve">best fit the most participants’ data, though </w:t>
                        </w:r>
                        <w:del w:id="566" w:author="Furl, Nicholas" w:date="2024-09-11T09:53:00Z" w16du:dateUtc="2024-09-11T08:53:00Z">
                          <w:r w:rsidR="004B511F" w:rsidDel="001E3930">
                            <w:rPr>
                              <w:lang w:val="en-US"/>
                            </w:rPr>
                            <w:delText xml:space="preserve">CS </w:delText>
                          </w:r>
                        </w:del>
                        <w:ins w:id="567" w:author="Furl, Nicholas" w:date="2024-09-11T09:53:00Z" w16du:dateUtc="2024-09-11T08:53:00Z">
                          <w:r w:rsidR="001E3930">
                            <w:rPr>
                              <w:lang w:val="en-US"/>
                            </w:rPr>
                            <w:t>the Cost to Sample model</w:t>
                          </w:r>
                        </w:ins>
                        <w:del w:id="568" w:author="Furl, Nicholas" w:date="2024-09-11T09:53:00Z" w16du:dateUtc="2024-09-11T08:53:00Z">
                          <w:r w:rsidR="004B511F" w:rsidDel="001E3930">
                            <w:rPr>
                              <w:lang w:val="en-US"/>
                            </w:rPr>
                            <w:delText>models</w:delText>
                          </w:r>
                        </w:del>
                        <w:r w:rsidR="004B511F">
                          <w:rPr>
                            <w:lang w:val="en-US"/>
                          </w:rPr>
                          <w:t xml:space="preserve"> also account</w:t>
                        </w:r>
                        <w:ins w:id="569" w:author="Furl, Nicholas" w:date="2024-09-11T09:53:00Z" w16du:dateUtc="2024-09-11T08:53:00Z">
                          <w:r w:rsidR="001E3930">
                            <w:rPr>
                              <w:lang w:val="en-US"/>
                            </w:rPr>
                            <w:t>s</w:t>
                          </w:r>
                        </w:ins>
                        <w:r w:rsidR="004B511F">
                          <w:rPr>
                            <w:lang w:val="en-US"/>
                          </w:rPr>
                          <w:t xml:space="preserve">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3" o:title="A screenshot of a graph&#10;&#10;Description automatically generated"/>
                </v:shape>
                <w10:wrap type="square"/>
              </v:group>
            </w:pict>
          </mc:Fallback>
        </mc:AlternateContent>
      </w:r>
    </w:p>
    <w:p w14:paraId="694BA4BA" w14:textId="52AE6314" w:rsidR="00CD408A" w:rsidRPr="005E59BB" w:rsidRDefault="00C7548C">
      <w:pPr>
        <w:pStyle w:val="Body"/>
        <w:spacing w:line="480" w:lineRule="auto"/>
        <w:rPr>
          <w:rFonts w:cs="Calibri"/>
        </w:rPr>
      </w:pPr>
      <w:r w:rsidRPr="005E59BB">
        <w:rPr>
          <w:rFonts w:cs="Calibri"/>
        </w:rPr>
        <w:lastRenderedPageBreak/>
        <w:t>General Discussion</w:t>
      </w:r>
    </w:p>
    <w:p w14:paraId="741485FA" w14:textId="7135E3E8" w:rsidR="00A75468" w:rsidRPr="005E59BB" w:rsidRDefault="00A75468" w:rsidP="00A75468">
      <w:pPr>
        <w:spacing w:line="480" w:lineRule="auto"/>
        <w:ind w:firstLine="720"/>
        <w:rPr>
          <w:rFonts w:ascii="Calibri" w:hAnsi="Calibri" w:cs="Calibri"/>
          <w:sz w:val="22"/>
          <w:szCs w:val="22"/>
          <w:lang w:val="en-GB"/>
          <w:rPrChange w:id="570"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571" w:author="Furl, Nicholas" w:date="2024-09-11T09:34:00Z" w16du:dateUtc="2024-09-11T08:34:00Z">
            <w:rPr>
              <w:rFonts w:ascii="Calibri" w:hAnsi="Calibri" w:cs="Calibri"/>
              <w:sz w:val="22"/>
              <w:szCs w:val="22"/>
            </w:rPr>
          </w:rPrChange>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sidRPr="005E59BB">
        <w:rPr>
          <w:rFonts w:ascii="Calibri" w:hAnsi="Calibri" w:cs="Calibri"/>
          <w:sz w:val="22"/>
          <w:szCs w:val="22"/>
          <w:lang w:val="en-GB"/>
          <w:rPrChange w:id="572" w:author="Furl, Nicholas" w:date="2024-09-11T09:34:00Z" w16du:dateUtc="2024-09-11T08:34:00Z">
            <w:rPr>
              <w:rFonts w:ascii="Calibri" w:hAnsi="Calibri" w:cs="Calibri"/>
              <w:sz w:val="22"/>
              <w:szCs w:val="22"/>
            </w:rPr>
          </w:rPrChange>
        </w:rPr>
        <w:t xml:space="preserve">task </w:t>
      </w:r>
      <w:r w:rsidRPr="005E59BB">
        <w:rPr>
          <w:rFonts w:ascii="Calibri" w:hAnsi="Calibri" w:cs="Calibri"/>
          <w:sz w:val="22"/>
          <w:szCs w:val="22"/>
          <w:lang w:val="en-GB"/>
          <w:rPrChange w:id="573" w:author="Furl, Nicholas" w:date="2024-09-11T09:34:00Z" w16du:dateUtc="2024-09-11T08:34:00Z">
            <w:rPr>
              <w:rFonts w:ascii="Calibri" w:hAnsi="Calibri" w:cs="Calibri"/>
              <w:sz w:val="22"/>
              <w:szCs w:val="22"/>
            </w:rPr>
          </w:rPrChange>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26E9D0C3" w:rsidR="00BF1A65" w:rsidRPr="005E59BB" w:rsidRDefault="00030637" w:rsidP="00E37B25">
      <w:pPr>
        <w:spacing w:line="480" w:lineRule="auto"/>
        <w:ind w:firstLine="720"/>
        <w:rPr>
          <w:rFonts w:ascii="Calibri" w:hAnsi="Calibri" w:cs="Calibri"/>
          <w:sz w:val="22"/>
          <w:szCs w:val="22"/>
          <w:lang w:val="en-GB"/>
          <w:rPrChange w:id="574"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575" w:author="Furl, Nicholas" w:date="2024-09-11T09:34:00Z" w16du:dateUtc="2024-09-11T08:34:00Z">
            <w:rPr>
              <w:rFonts w:ascii="Calibri" w:hAnsi="Calibri" w:cs="Calibri"/>
              <w:sz w:val="22"/>
              <w:szCs w:val="22"/>
            </w:rPr>
          </w:rPrChange>
        </w:rPr>
        <w:t>Across three studies</w:t>
      </w:r>
      <w:r w:rsidR="00E37B25" w:rsidRPr="005E59BB">
        <w:rPr>
          <w:rFonts w:ascii="Calibri" w:hAnsi="Calibri" w:cs="Calibri"/>
          <w:sz w:val="22"/>
          <w:szCs w:val="22"/>
          <w:lang w:val="en-GB"/>
          <w:rPrChange w:id="576" w:author="Furl, Nicholas" w:date="2024-09-11T09:34:00Z" w16du:dateUtc="2024-09-11T08:34:00Z">
            <w:rPr>
              <w:rFonts w:ascii="Calibri" w:hAnsi="Calibri" w:cs="Calibri"/>
              <w:sz w:val="22"/>
              <w:szCs w:val="22"/>
            </w:rPr>
          </w:rPrChange>
        </w:rPr>
        <w:t xml:space="preserve">, we implemented a so-called “full” condition, which was the only condition where participants simply maximised the option value of their choices, rather than </w:t>
      </w:r>
      <w:r w:rsidRPr="005E59BB">
        <w:rPr>
          <w:rFonts w:ascii="Calibri" w:hAnsi="Calibri" w:cs="Calibri"/>
          <w:sz w:val="22"/>
          <w:szCs w:val="22"/>
          <w:lang w:val="en-GB"/>
          <w:rPrChange w:id="577" w:author="Furl, Nicholas" w:date="2024-09-11T09:34:00Z" w16du:dateUtc="2024-09-11T08:34:00Z">
            <w:rPr>
              <w:rFonts w:ascii="Calibri" w:hAnsi="Calibri" w:cs="Calibri"/>
              <w:sz w:val="22"/>
              <w:szCs w:val="22"/>
            </w:rPr>
          </w:rPrChange>
        </w:rPr>
        <w:t xml:space="preserve">attempted to </w:t>
      </w:r>
      <w:r w:rsidR="00E37B25" w:rsidRPr="005E59BB">
        <w:rPr>
          <w:rFonts w:ascii="Calibri" w:hAnsi="Calibri" w:cs="Calibri"/>
          <w:sz w:val="22"/>
          <w:szCs w:val="22"/>
          <w:lang w:val="en-GB"/>
          <w:rPrChange w:id="578" w:author="Furl, Nicholas" w:date="2024-09-11T09:34:00Z" w16du:dateUtc="2024-09-11T08:34:00Z">
            <w:rPr>
              <w:rFonts w:ascii="Calibri" w:hAnsi="Calibri" w:cs="Calibri"/>
              <w:sz w:val="22"/>
              <w:szCs w:val="22"/>
            </w:rPr>
          </w:rPrChange>
        </w:rPr>
        <w:t xml:space="preserve">obtain one of the top-three ranked options. Every condition except </w:t>
      </w:r>
      <w:r w:rsidR="001B0903" w:rsidRPr="005E59BB">
        <w:rPr>
          <w:rFonts w:ascii="Calibri" w:hAnsi="Calibri" w:cs="Calibri"/>
          <w:sz w:val="22"/>
          <w:szCs w:val="22"/>
          <w:lang w:val="en-GB"/>
          <w:rPrChange w:id="579" w:author="Furl, Nicholas" w:date="2024-09-11T09:34:00Z" w16du:dateUtc="2024-09-11T08:34:00Z">
            <w:rPr>
              <w:rFonts w:ascii="Calibri" w:hAnsi="Calibri" w:cs="Calibri"/>
              <w:sz w:val="22"/>
              <w:szCs w:val="22"/>
            </w:rPr>
          </w:rPrChange>
        </w:rPr>
        <w:t>these</w:t>
      </w:r>
      <w:r w:rsidR="00E37B25" w:rsidRPr="005E59BB">
        <w:rPr>
          <w:rFonts w:ascii="Calibri" w:hAnsi="Calibri" w:cs="Calibri"/>
          <w:sz w:val="22"/>
          <w:szCs w:val="22"/>
          <w:lang w:val="en-GB"/>
          <w:rPrChange w:id="580" w:author="Furl, Nicholas" w:date="2024-09-11T09:34:00Z" w16du:dateUtc="2024-09-11T08:34:00Z">
            <w:rPr>
              <w:rFonts w:ascii="Calibri" w:hAnsi="Calibri" w:cs="Calibri"/>
              <w:sz w:val="22"/>
              <w:szCs w:val="22"/>
            </w:rPr>
          </w:rPrChange>
        </w:rPr>
        <w:t xml:space="preserve"> full condition</w:t>
      </w:r>
      <w:r w:rsidR="001B0903" w:rsidRPr="005E59BB">
        <w:rPr>
          <w:rFonts w:ascii="Calibri" w:hAnsi="Calibri" w:cs="Calibri"/>
          <w:sz w:val="22"/>
          <w:szCs w:val="22"/>
          <w:lang w:val="en-GB"/>
          <w:rPrChange w:id="581" w:author="Furl, Nicholas" w:date="2024-09-11T09:34:00Z" w16du:dateUtc="2024-09-11T08:34:00Z">
            <w:rPr>
              <w:rFonts w:ascii="Calibri" w:hAnsi="Calibri" w:cs="Calibri"/>
              <w:sz w:val="22"/>
              <w:szCs w:val="22"/>
            </w:rPr>
          </w:rPrChange>
        </w:rPr>
        <w:t>s</w:t>
      </w:r>
      <w:r w:rsidR="00E37B25" w:rsidRPr="005E59BB">
        <w:rPr>
          <w:rFonts w:ascii="Calibri" w:hAnsi="Calibri" w:cs="Calibri"/>
          <w:sz w:val="22"/>
          <w:szCs w:val="22"/>
          <w:lang w:val="en-GB"/>
          <w:rPrChange w:id="582" w:author="Furl, Nicholas" w:date="2024-09-11T09:34:00Z" w16du:dateUtc="2024-09-11T08:34:00Z">
            <w:rPr>
              <w:rFonts w:ascii="Calibri" w:hAnsi="Calibri" w:cs="Calibri"/>
              <w:sz w:val="22"/>
              <w:szCs w:val="22"/>
            </w:rPr>
          </w:rPrChange>
        </w:rPr>
        <w:t xml:space="preserve"> replicated robust participant undersampling</w:t>
      </w:r>
      <w:r w:rsidR="001B0903" w:rsidRPr="005E59BB">
        <w:rPr>
          <w:rFonts w:ascii="Calibri" w:hAnsi="Calibri" w:cs="Calibri"/>
          <w:sz w:val="22"/>
          <w:szCs w:val="22"/>
          <w:lang w:val="en-GB"/>
          <w:rPrChange w:id="583" w:author="Furl, Nicholas" w:date="2024-09-11T09:34:00Z" w16du:dateUtc="2024-09-11T08:34:00Z">
            <w:rPr>
              <w:rFonts w:ascii="Calibri" w:hAnsi="Calibri" w:cs="Calibri"/>
              <w:sz w:val="22"/>
              <w:szCs w:val="22"/>
            </w:rPr>
          </w:rPrChange>
        </w:rPr>
        <w:t>, when</w:t>
      </w:r>
      <w:r w:rsidR="00E37B25" w:rsidRPr="005E59BB">
        <w:rPr>
          <w:rFonts w:ascii="Calibri" w:hAnsi="Calibri" w:cs="Calibri"/>
          <w:sz w:val="22"/>
          <w:szCs w:val="22"/>
          <w:lang w:val="en-GB"/>
          <w:rPrChange w:id="584" w:author="Furl, Nicholas" w:date="2024-09-11T09:34:00Z" w16du:dateUtc="2024-09-11T08:34:00Z">
            <w:rPr>
              <w:rFonts w:ascii="Calibri" w:hAnsi="Calibri" w:cs="Calibri"/>
              <w:sz w:val="22"/>
              <w:szCs w:val="22"/>
            </w:rPr>
          </w:rPrChange>
        </w:rPr>
        <w:t xml:space="preserve"> compared to </w:t>
      </w:r>
      <w:r w:rsidR="001B0903" w:rsidRPr="005E59BB">
        <w:rPr>
          <w:rFonts w:ascii="Calibri" w:hAnsi="Calibri" w:cs="Calibri"/>
          <w:sz w:val="22"/>
          <w:szCs w:val="22"/>
          <w:lang w:val="en-GB"/>
          <w:rPrChange w:id="585" w:author="Furl, Nicholas" w:date="2024-09-11T09:34:00Z" w16du:dateUtc="2024-09-11T08:34:00Z">
            <w:rPr>
              <w:rFonts w:ascii="Calibri" w:hAnsi="Calibri" w:cs="Calibri"/>
              <w:sz w:val="22"/>
              <w:szCs w:val="22"/>
            </w:rPr>
          </w:rPrChange>
        </w:rPr>
        <w:t>either</w:t>
      </w:r>
      <w:r w:rsidR="00E37B25" w:rsidRPr="005E59BB">
        <w:rPr>
          <w:rFonts w:ascii="Calibri" w:hAnsi="Calibri" w:cs="Calibri"/>
          <w:sz w:val="22"/>
          <w:szCs w:val="22"/>
          <w:lang w:val="en-GB"/>
          <w:rPrChange w:id="586" w:author="Furl, Nicholas" w:date="2024-09-11T09:34:00Z" w16du:dateUtc="2024-09-11T08:34:00Z">
            <w:rPr>
              <w:rFonts w:ascii="Calibri" w:hAnsi="Calibri" w:cs="Calibri"/>
              <w:sz w:val="22"/>
              <w:szCs w:val="22"/>
            </w:rPr>
          </w:rPrChange>
        </w:rPr>
        <w:t xml:space="preserve"> </w:t>
      </w:r>
      <w:ins w:id="587" w:author="Furl, Nicholas" w:date="2024-09-11T09:33:00Z" w16du:dateUtc="2024-09-11T08:33:00Z">
        <w:r w:rsidR="009401C7" w:rsidRPr="005E59BB">
          <w:rPr>
            <w:rFonts w:ascii="Calibri" w:hAnsi="Calibri" w:cs="Calibri"/>
            <w:sz w:val="22"/>
            <w:szCs w:val="22"/>
            <w:lang w:val="en-GB"/>
            <w:rPrChange w:id="588" w:author="Furl, Nicholas" w:date="2024-09-11T09:34:00Z" w16du:dateUtc="2024-09-11T08:34:00Z">
              <w:rPr>
                <w:rFonts w:ascii="Calibri" w:hAnsi="Calibri" w:cs="Calibri"/>
                <w:sz w:val="22"/>
                <w:szCs w:val="22"/>
              </w:rPr>
            </w:rPrChange>
          </w:rPr>
          <w:t>objective or subjective values versions of the Ideal Observer</w:t>
        </w:r>
      </w:ins>
      <w:del w:id="589" w:author="Furl, Nicholas" w:date="2024-09-11T09:33:00Z" w16du:dateUtc="2024-09-11T08:33:00Z">
        <w:r w:rsidR="00E37B25" w:rsidRPr="005E59BB" w:rsidDel="009401C7">
          <w:rPr>
            <w:rFonts w:ascii="Calibri" w:hAnsi="Calibri" w:cs="Calibri"/>
            <w:sz w:val="22"/>
            <w:szCs w:val="22"/>
            <w:lang w:val="en-GB"/>
            <w:rPrChange w:id="590" w:author="Furl, Nicholas" w:date="2024-09-11T09:34:00Z" w16du:dateUtc="2024-09-11T08:34:00Z">
              <w:rPr>
                <w:rFonts w:ascii="Calibri" w:hAnsi="Calibri" w:cs="Calibri"/>
                <w:sz w:val="22"/>
                <w:szCs w:val="22"/>
              </w:rPr>
            </w:rPrChange>
          </w:rPr>
          <w:delText xml:space="preserve">IO OV </w:delText>
        </w:r>
        <w:r w:rsidR="00895304" w:rsidRPr="005E59BB" w:rsidDel="009401C7">
          <w:rPr>
            <w:rFonts w:ascii="Calibri" w:hAnsi="Calibri" w:cs="Calibri"/>
            <w:sz w:val="22"/>
            <w:szCs w:val="22"/>
            <w:lang w:val="en-GB"/>
            <w:rPrChange w:id="591" w:author="Furl, Nicholas" w:date="2024-09-11T09:34:00Z" w16du:dateUtc="2024-09-11T08:34:00Z">
              <w:rPr>
                <w:rFonts w:ascii="Calibri" w:hAnsi="Calibri" w:cs="Calibri"/>
                <w:sz w:val="22"/>
                <w:szCs w:val="22"/>
              </w:rPr>
            </w:rPrChange>
          </w:rPr>
          <w:delText>or</w:delText>
        </w:r>
        <w:r w:rsidR="00E37B25" w:rsidRPr="005E59BB" w:rsidDel="009401C7">
          <w:rPr>
            <w:rFonts w:ascii="Calibri" w:hAnsi="Calibri" w:cs="Calibri"/>
            <w:sz w:val="22"/>
            <w:szCs w:val="22"/>
            <w:lang w:val="en-GB"/>
            <w:rPrChange w:id="592" w:author="Furl, Nicholas" w:date="2024-09-11T09:34:00Z" w16du:dateUtc="2024-09-11T08:34:00Z">
              <w:rPr>
                <w:rFonts w:ascii="Calibri" w:hAnsi="Calibri" w:cs="Calibri"/>
                <w:sz w:val="22"/>
                <w:szCs w:val="22"/>
              </w:rPr>
            </w:rPrChange>
          </w:rPr>
          <w:delText xml:space="preserve"> IO SV</w:delText>
        </w:r>
      </w:del>
      <w:r w:rsidR="00E37B25" w:rsidRPr="005E59BB">
        <w:rPr>
          <w:rFonts w:ascii="Calibri" w:hAnsi="Calibri" w:cs="Calibri"/>
          <w:sz w:val="22"/>
          <w:szCs w:val="22"/>
          <w:lang w:val="en-GB"/>
          <w:rPrChange w:id="593" w:author="Furl, Nicholas" w:date="2024-09-11T09:34:00Z" w16du:dateUtc="2024-09-11T08:34:00Z">
            <w:rPr>
              <w:rFonts w:ascii="Calibri" w:hAnsi="Calibri" w:cs="Calibri"/>
              <w:sz w:val="22"/>
              <w:szCs w:val="22"/>
            </w:rPr>
          </w:rPrChange>
        </w:rPr>
        <w:t xml:space="preserve">. In contrast, in full conditions (except for sequence length 14), undersampling was inconsistent at best when compared to </w:t>
      </w:r>
      <w:del w:id="594" w:author="Furl, Nicholas" w:date="2024-09-11T09:33:00Z" w16du:dateUtc="2024-09-11T08:33:00Z">
        <w:r w:rsidR="00E37B25" w:rsidRPr="005E59BB" w:rsidDel="00990605">
          <w:rPr>
            <w:rFonts w:ascii="Calibri" w:hAnsi="Calibri" w:cs="Calibri"/>
            <w:sz w:val="22"/>
            <w:szCs w:val="22"/>
            <w:lang w:val="en-GB"/>
            <w:rPrChange w:id="595" w:author="Furl, Nicholas" w:date="2024-09-11T09:34:00Z" w16du:dateUtc="2024-09-11T08:34:00Z">
              <w:rPr>
                <w:rFonts w:ascii="Calibri" w:hAnsi="Calibri" w:cs="Calibri"/>
                <w:sz w:val="22"/>
                <w:szCs w:val="22"/>
              </w:rPr>
            </w:rPrChange>
          </w:rPr>
          <w:delText xml:space="preserve">IO OV </w:delText>
        </w:r>
      </w:del>
      <w:ins w:id="596" w:author="Furl, Nicholas" w:date="2024-09-11T09:33:00Z" w16du:dateUtc="2024-09-11T08:33:00Z">
        <w:r w:rsidR="00990605" w:rsidRPr="005E59BB">
          <w:rPr>
            <w:rFonts w:ascii="Calibri" w:hAnsi="Calibri" w:cs="Calibri"/>
            <w:sz w:val="22"/>
            <w:szCs w:val="22"/>
            <w:lang w:val="en-GB"/>
            <w:rPrChange w:id="597" w:author="Furl, Nicholas" w:date="2024-09-11T09:34:00Z" w16du:dateUtc="2024-09-11T08:34:00Z">
              <w:rPr>
                <w:rFonts w:ascii="Calibri" w:hAnsi="Calibri" w:cs="Calibri"/>
                <w:sz w:val="22"/>
                <w:szCs w:val="22"/>
              </w:rPr>
            </w:rPrChange>
          </w:rPr>
          <w:t xml:space="preserve">the objective values version of the Ideal Observer </w:t>
        </w:r>
      </w:ins>
      <w:r w:rsidR="00E37B25" w:rsidRPr="005E59BB">
        <w:rPr>
          <w:rFonts w:ascii="Calibri" w:hAnsi="Calibri" w:cs="Calibri"/>
          <w:sz w:val="22"/>
          <w:szCs w:val="22"/>
          <w:lang w:val="en-GB"/>
          <w:rPrChange w:id="598" w:author="Furl, Nicholas" w:date="2024-09-11T09:34:00Z" w16du:dateUtc="2024-09-11T08:34:00Z">
            <w:rPr>
              <w:rFonts w:ascii="Calibri" w:hAnsi="Calibri" w:cs="Calibri"/>
              <w:sz w:val="22"/>
              <w:szCs w:val="22"/>
            </w:rPr>
          </w:rPrChange>
        </w:rPr>
        <w:t xml:space="preserve">and was </w:t>
      </w:r>
      <w:r w:rsidR="00021C71" w:rsidRPr="005E59BB">
        <w:rPr>
          <w:rFonts w:ascii="Calibri" w:hAnsi="Calibri" w:cs="Calibri"/>
          <w:sz w:val="22"/>
          <w:szCs w:val="22"/>
          <w:lang w:val="en-GB"/>
          <w:rPrChange w:id="599" w:author="Furl, Nicholas" w:date="2024-09-11T09:34:00Z" w16du:dateUtc="2024-09-11T08:34:00Z">
            <w:rPr>
              <w:rFonts w:ascii="Calibri" w:hAnsi="Calibri" w:cs="Calibri"/>
              <w:sz w:val="22"/>
              <w:szCs w:val="22"/>
            </w:rPr>
          </w:rPrChange>
        </w:rPr>
        <w:t>eliminated</w:t>
      </w:r>
      <w:r w:rsidR="00E37B25" w:rsidRPr="005E59BB">
        <w:rPr>
          <w:rFonts w:ascii="Calibri" w:hAnsi="Calibri" w:cs="Calibri"/>
          <w:sz w:val="22"/>
          <w:szCs w:val="22"/>
          <w:lang w:val="en-GB"/>
          <w:rPrChange w:id="600" w:author="Furl, Nicholas" w:date="2024-09-11T09:34:00Z" w16du:dateUtc="2024-09-11T08:34:00Z">
            <w:rPr>
              <w:rFonts w:ascii="Calibri" w:hAnsi="Calibri" w:cs="Calibri"/>
              <w:sz w:val="22"/>
              <w:szCs w:val="22"/>
            </w:rPr>
          </w:rPrChange>
        </w:rPr>
        <w:t xml:space="preserve"> (or </w:t>
      </w:r>
      <w:r w:rsidR="00021C71" w:rsidRPr="005E59BB">
        <w:rPr>
          <w:rFonts w:ascii="Calibri" w:hAnsi="Calibri" w:cs="Calibri"/>
          <w:sz w:val="22"/>
          <w:szCs w:val="22"/>
          <w:lang w:val="en-GB"/>
          <w:rPrChange w:id="601" w:author="Furl, Nicholas" w:date="2024-09-11T09:34:00Z" w16du:dateUtc="2024-09-11T08:34:00Z">
            <w:rPr>
              <w:rFonts w:ascii="Calibri" w:hAnsi="Calibri" w:cs="Calibri"/>
              <w:sz w:val="22"/>
              <w:szCs w:val="22"/>
            </w:rPr>
          </w:rPrChange>
        </w:rPr>
        <w:t>sometimes</w:t>
      </w:r>
      <w:r w:rsidR="00E37B25" w:rsidRPr="005E59BB">
        <w:rPr>
          <w:rFonts w:ascii="Calibri" w:hAnsi="Calibri" w:cs="Calibri"/>
          <w:sz w:val="22"/>
          <w:szCs w:val="22"/>
          <w:lang w:val="en-GB"/>
          <w:rPrChange w:id="602" w:author="Furl, Nicholas" w:date="2024-09-11T09:34:00Z" w16du:dateUtc="2024-09-11T08:34:00Z">
            <w:rPr>
              <w:rFonts w:ascii="Calibri" w:hAnsi="Calibri" w:cs="Calibri"/>
              <w:sz w:val="22"/>
              <w:szCs w:val="22"/>
            </w:rPr>
          </w:rPrChange>
        </w:rPr>
        <w:t xml:space="preserve"> showed oversampling) when compared to </w:t>
      </w:r>
      <w:del w:id="603" w:author="Furl, Nicholas" w:date="2024-09-11T09:33:00Z" w16du:dateUtc="2024-09-11T08:33:00Z">
        <w:r w:rsidR="00E37B25" w:rsidRPr="005E59BB" w:rsidDel="00990605">
          <w:rPr>
            <w:rFonts w:ascii="Calibri" w:hAnsi="Calibri" w:cs="Calibri"/>
            <w:sz w:val="22"/>
            <w:szCs w:val="22"/>
            <w:lang w:val="en-GB"/>
            <w:rPrChange w:id="604" w:author="Furl, Nicholas" w:date="2024-09-11T09:34:00Z" w16du:dateUtc="2024-09-11T08:34:00Z">
              <w:rPr>
                <w:rFonts w:ascii="Calibri" w:hAnsi="Calibri" w:cs="Calibri"/>
                <w:sz w:val="22"/>
                <w:szCs w:val="22"/>
              </w:rPr>
            </w:rPrChange>
          </w:rPr>
          <w:delText>IO SV</w:delText>
        </w:r>
      </w:del>
      <w:ins w:id="605" w:author="Furl, Nicholas" w:date="2024-09-11T09:33:00Z" w16du:dateUtc="2024-09-11T08:33:00Z">
        <w:r w:rsidR="00990605" w:rsidRPr="005E59BB">
          <w:rPr>
            <w:rFonts w:ascii="Calibri" w:hAnsi="Calibri" w:cs="Calibri"/>
            <w:sz w:val="22"/>
            <w:szCs w:val="22"/>
            <w:lang w:val="en-GB"/>
            <w:rPrChange w:id="606" w:author="Furl, Nicholas" w:date="2024-09-11T09:34:00Z" w16du:dateUtc="2024-09-11T08:34:00Z">
              <w:rPr>
                <w:rFonts w:ascii="Calibri" w:hAnsi="Calibri" w:cs="Calibri"/>
                <w:sz w:val="22"/>
                <w:szCs w:val="22"/>
              </w:rPr>
            </w:rPrChange>
          </w:rPr>
          <w:t>the subjective values version</w:t>
        </w:r>
      </w:ins>
      <w:r w:rsidR="00E37B25" w:rsidRPr="005E59BB">
        <w:rPr>
          <w:rFonts w:ascii="Calibri" w:hAnsi="Calibri" w:cs="Calibri"/>
          <w:sz w:val="22"/>
          <w:szCs w:val="22"/>
          <w:lang w:val="en-GB"/>
          <w:rPrChange w:id="607" w:author="Furl, Nicholas" w:date="2024-09-11T09:34:00Z" w16du:dateUtc="2024-09-11T08:34:00Z">
            <w:rPr>
              <w:rFonts w:ascii="Calibri" w:hAnsi="Calibri" w:cs="Calibri"/>
              <w:sz w:val="22"/>
              <w:szCs w:val="22"/>
            </w:rPr>
          </w:rPrChange>
        </w:rPr>
        <w:t xml:space="preserve">. This </w:t>
      </w:r>
      <w:r w:rsidR="00021C71" w:rsidRPr="005E59BB">
        <w:rPr>
          <w:rFonts w:ascii="Calibri" w:hAnsi="Calibri" w:cs="Calibri"/>
          <w:sz w:val="22"/>
          <w:szCs w:val="22"/>
          <w:lang w:val="en-GB"/>
          <w:rPrChange w:id="608" w:author="Furl, Nicholas" w:date="2024-09-11T09:34:00Z" w16du:dateUtc="2024-09-11T08:34:00Z">
            <w:rPr>
              <w:rFonts w:ascii="Calibri" w:hAnsi="Calibri" w:cs="Calibri"/>
              <w:sz w:val="22"/>
              <w:szCs w:val="22"/>
            </w:rPr>
          </w:rPrChange>
        </w:rPr>
        <w:t>contrast between full and non-full conditions</w:t>
      </w:r>
      <w:r w:rsidR="00E37B25" w:rsidRPr="005E59BB">
        <w:rPr>
          <w:rFonts w:ascii="Calibri" w:hAnsi="Calibri" w:cs="Calibri"/>
          <w:sz w:val="22"/>
          <w:szCs w:val="22"/>
          <w:lang w:val="en-GB"/>
          <w:rPrChange w:id="609" w:author="Furl, Nicholas" w:date="2024-09-11T09:34:00Z" w16du:dateUtc="2024-09-11T08:34:00Z">
            <w:rPr>
              <w:rFonts w:ascii="Calibri" w:hAnsi="Calibri" w:cs="Calibri"/>
              <w:sz w:val="22"/>
              <w:szCs w:val="22"/>
            </w:rPr>
          </w:rPrChange>
        </w:rPr>
        <w:t xml:space="preserve"> was not </w:t>
      </w:r>
      <w:r w:rsidR="00A75468" w:rsidRPr="005E59BB">
        <w:rPr>
          <w:rFonts w:ascii="Calibri" w:hAnsi="Calibri" w:cs="Calibri"/>
          <w:sz w:val="22"/>
          <w:szCs w:val="22"/>
          <w:lang w:val="en-GB"/>
          <w:rPrChange w:id="610" w:author="Furl, Nicholas" w:date="2024-09-11T09:34:00Z" w16du:dateUtc="2024-09-11T08:34:00Z">
            <w:rPr>
              <w:rFonts w:ascii="Calibri" w:hAnsi="Calibri" w:cs="Calibri"/>
              <w:sz w:val="22"/>
              <w:szCs w:val="22"/>
            </w:rPr>
          </w:rPrChange>
        </w:rPr>
        <w:t xml:space="preserve">because participants changed their </w:t>
      </w:r>
      <w:del w:id="611" w:author="Furl, Nicholas" w:date="2024-09-11T09:34:00Z" w16du:dateUtc="2024-09-11T08:34:00Z">
        <w:r w:rsidR="00A75468" w:rsidRPr="005E59BB" w:rsidDel="005E59BB">
          <w:rPr>
            <w:rFonts w:ascii="Calibri" w:hAnsi="Calibri" w:cs="Calibri"/>
            <w:sz w:val="22"/>
            <w:szCs w:val="22"/>
            <w:lang w:val="en-GB"/>
            <w:rPrChange w:id="612" w:author="Furl, Nicholas" w:date="2024-09-11T09:34:00Z" w16du:dateUtc="2024-09-11T08:34:00Z">
              <w:rPr>
                <w:rFonts w:ascii="Calibri" w:hAnsi="Calibri" w:cs="Calibri"/>
                <w:sz w:val="22"/>
                <w:szCs w:val="22"/>
              </w:rPr>
            </w:rPrChange>
          </w:rPr>
          <w:delText xml:space="preserve">behaviour </w:delText>
        </w:r>
      </w:del>
      <w:ins w:id="613" w:author="Furl, Nicholas" w:date="2024-09-11T09:34:00Z" w16du:dateUtc="2024-09-11T08:34:00Z">
        <w:r w:rsidR="005E59BB" w:rsidRPr="005E59BB">
          <w:rPr>
            <w:rFonts w:ascii="Calibri" w:hAnsi="Calibri" w:cs="Calibri"/>
            <w:sz w:val="22"/>
            <w:szCs w:val="22"/>
            <w:lang w:val="en-GB"/>
            <w:rPrChange w:id="614" w:author="Furl, Nicholas" w:date="2024-09-11T09:34:00Z" w16du:dateUtc="2024-09-11T08:34:00Z">
              <w:rPr>
                <w:rFonts w:ascii="Calibri" w:hAnsi="Calibri" w:cs="Calibri"/>
                <w:sz w:val="22"/>
                <w:szCs w:val="22"/>
              </w:rPr>
            </w:rPrChange>
          </w:rPr>
          <w:t>sampling rate</w:t>
        </w:r>
        <w:r w:rsidR="005E59BB" w:rsidRPr="005E59BB">
          <w:rPr>
            <w:rFonts w:ascii="Calibri" w:hAnsi="Calibri" w:cs="Calibri"/>
            <w:sz w:val="22"/>
            <w:szCs w:val="22"/>
            <w:lang w:val="en-GB"/>
            <w:rPrChange w:id="615" w:author="Furl, Nicholas" w:date="2024-09-11T09:34:00Z" w16du:dateUtc="2024-09-11T08:34:00Z">
              <w:rPr>
                <w:rFonts w:ascii="Calibri" w:hAnsi="Calibri" w:cs="Calibri"/>
                <w:sz w:val="22"/>
                <w:szCs w:val="22"/>
              </w:rPr>
            </w:rPrChange>
          </w:rPr>
          <w:t xml:space="preserve"> </w:t>
        </w:r>
      </w:ins>
      <w:r w:rsidR="00A75468" w:rsidRPr="005E59BB">
        <w:rPr>
          <w:rFonts w:ascii="Calibri" w:hAnsi="Calibri" w:cs="Calibri"/>
          <w:sz w:val="22"/>
          <w:szCs w:val="22"/>
          <w:lang w:val="en-GB"/>
          <w:rPrChange w:id="616" w:author="Furl, Nicholas" w:date="2024-09-11T09:34:00Z" w16du:dateUtc="2024-09-11T08:34:00Z">
            <w:rPr>
              <w:rFonts w:ascii="Calibri" w:hAnsi="Calibri" w:cs="Calibri"/>
              <w:sz w:val="22"/>
              <w:szCs w:val="22"/>
            </w:rPr>
          </w:rPrChange>
        </w:rPr>
        <w:t>much</w:t>
      </w:r>
      <w:r w:rsidR="00E37B25" w:rsidRPr="005E59BB">
        <w:rPr>
          <w:rFonts w:ascii="Calibri" w:hAnsi="Calibri" w:cs="Calibri"/>
          <w:sz w:val="22"/>
          <w:szCs w:val="22"/>
          <w:lang w:val="en-GB"/>
          <w:rPrChange w:id="617" w:author="Furl, Nicholas" w:date="2024-09-11T09:34:00Z" w16du:dateUtc="2024-09-11T08:34:00Z">
            <w:rPr>
              <w:rFonts w:ascii="Calibri" w:hAnsi="Calibri" w:cs="Calibri"/>
              <w:sz w:val="22"/>
              <w:szCs w:val="22"/>
            </w:rPr>
          </w:rPrChange>
        </w:rPr>
        <w:t xml:space="preserve">. It was </w:t>
      </w:r>
      <w:r w:rsidR="005263CD" w:rsidRPr="005E59BB">
        <w:rPr>
          <w:rFonts w:ascii="Calibri" w:hAnsi="Calibri" w:cs="Calibri"/>
          <w:sz w:val="22"/>
          <w:szCs w:val="22"/>
          <w:lang w:val="en-GB"/>
          <w:rPrChange w:id="618" w:author="Furl, Nicholas" w:date="2024-09-11T09:34:00Z" w16du:dateUtc="2024-09-11T08:34:00Z">
            <w:rPr>
              <w:rFonts w:ascii="Calibri" w:hAnsi="Calibri" w:cs="Calibri"/>
              <w:sz w:val="22"/>
              <w:szCs w:val="22"/>
            </w:rPr>
          </w:rPrChange>
        </w:rPr>
        <w:t xml:space="preserve">because the </w:t>
      </w:r>
      <w:del w:id="619" w:author="Furl, Nicholas" w:date="2024-09-11T09:34:00Z" w16du:dateUtc="2024-09-11T08:34:00Z">
        <w:r w:rsidR="005263CD" w:rsidRPr="005E59BB" w:rsidDel="00990605">
          <w:rPr>
            <w:rFonts w:ascii="Calibri" w:hAnsi="Calibri" w:cs="Calibri"/>
            <w:sz w:val="22"/>
            <w:szCs w:val="22"/>
            <w:lang w:val="en-GB"/>
            <w:rPrChange w:id="620" w:author="Furl, Nicholas" w:date="2024-09-11T09:34:00Z" w16du:dateUtc="2024-09-11T08:34:00Z">
              <w:rPr>
                <w:rFonts w:ascii="Calibri" w:hAnsi="Calibri" w:cs="Calibri"/>
                <w:sz w:val="22"/>
                <w:szCs w:val="22"/>
              </w:rPr>
            </w:rPrChange>
          </w:rPr>
          <w:delText>IO models</w:delText>
        </w:r>
      </w:del>
      <w:ins w:id="621" w:author="Furl, Nicholas" w:date="2024-09-11T09:34:00Z" w16du:dateUtc="2024-09-11T08:34:00Z">
        <w:r w:rsidR="00990605" w:rsidRPr="005E59BB">
          <w:rPr>
            <w:rFonts w:ascii="Calibri" w:hAnsi="Calibri" w:cs="Calibri"/>
            <w:sz w:val="22"/>
            <w:szCs w:val="22"/>
            <w:lang w:val="en-GB"/>
            <w:rPrChange w:id="622" w:author="Furl, Nicholas" w:date="2024-09-11T09:34:00Z" w16du:dateUtc="2024-09-11T08:34:00Z">
              <w:rPr>
                <w:rFonts w:ascii="Calibri" w:hAnsi="Calibri" w:cs="Calibri"/>
                <w:sz w:val="22"/>
                <w:szCs w:val="22"/>
              </w:rPr>
            </w:rPrChange>
          </w:rPr>
          <w:t>Ideal Observer</w:t>
        </w:r>
      </w:ins>
      <w:r w:rsidR="005263CD" w:rsidRPr="005E59BB">
        <w:rPr>
          <w:rFonts w:ascii="Calibri" w:hAnsi="Calibri" w:cs="Calibri"/>
          <w:sz w:val="22"/>
          <w:szCs w:val="22"/>
          <w:lang w:val="en-GB"/>
          <w:rPrChange w:id="623" w:author="Furl, Nicholas" w:date="2024-09-11T09:34:00Z" w16du:dateUtc="2024-09-11T08:34:00Z">
            <w:rPr>
              <w:rFonts w:ascii="Calibri" w:hAnsi="Calibri" w:cs="Calibri"/>
              <w:sz w:val="22"/>
              <w:szCs w:val="22"/>
            </w:rPr>
          </w:rPrChange>
        </w:rPr>
        <w:t xml:space="preserve"> </w:t>
      </w:r>
      <w:r w:rsidR="00021C71" w:rsidRPr="005E59BB">
        <w:rPr>
          <w:rFonts w:ascii="Calibri" w:hAnsi="Calibri" w:cs="Calibri"/>
          <w:sz w:val="22"/>
          <w:szCs w:val="22"/>
          <w:lang w:val="en-GB"/>
          <w:rPrChange w:id="624" w:author="Furl, Nicholas" w:date="2024-09-11T09:34:00Z" w16du:dateUtc="2024-09-11T08:34:00Z">
            <w:rPr>
              <w:rFonts w:ascii="Calibri" w:hAnsi="Calibri" w:cs="Calibri"/>
              <w:sz w:val="22"/>
              <w:szCs w:val="22"/>
            </w:rPr>
          </w:rPrChange>
        </w:rPr>
        <w:t>sample</w:t>
      </w:r>
      <w:r w:rsidR="00107D8A" w:rsidRPr="005E59BB">
        <w:rPr>
          <w:rFonts w:ascii="Calibri" w:hAnsi="Calibri" w:cs="Calibri"/>
          <w:sz w:val="22"/>
          <w:szCs w:val="22"/>
          <w:lang w:val="en-GB"/>
          <w:rPrChange w:id="625" w:author="Furl, Nicholas" w:date="2024-09-11T09:34:00Z" w16du:dateUtc="2024-09-11T08:34:00Z">
            <w:rPr>
              <w:rFonts w:ascii="Calibri" w:hAnsi="Calibri" w:cs="Calibri"/>
              <w:sz w:val="22"/>
              <w:szCs w:val="22"/>
            </w:rPr>
          </w:rPrChange>
        </w:rPr>
        <w:t>d</w:t>
      </w:r>
      <w:r w:rsidR="00021C71" w:rsidRPr="005E59BB">
        <w:rPr>
          <w:rFonts w:ascii="Calibri" w:hAnsi="Calibri" w:cs="Calibri"/>
          <w:sz w:val="22"/>
          <w:szCs w:val="22"/>
          <w:lang w:val="en-GB"/>
          <w:rPrChange w:id="626" w:author="Furl, Nicholas" w:date="2024-09-11T09:34:00Z" w16du:dateUtc="2024-09-11T08:34:00Z">
            <w:rPr>
              <w:rFonts w:ascii="Calibri" w:hAnsi="Calibri" w:cs="Calibri"/>
              <w:sz w:val="22"/>
              <w:szCs w:val="22"/>
            </w:rPr>
          </w:rPrChange>
        </w:rPr>
        <w:t xml:space="preserve"> less in the</w:t>
      </w:r>
      <w:r w:rsidR="005263CD" w:rsidRPr="005E59BB">
        <w:rPr>
          <w:rFonts w:ascii="Calibri" w:hAnsi="Calibri" w:cs="Calibri"/>
          <w:sz w:val="22"/>
          <w:szCs w:val="22"/>
          <w:lang w:val="en-GB"/>
          <w:rPrChange w:id="627" w:author="Furl, Nicholas" w:date="2024-09-11T09:34:00Z" w16du:dateUtc="2024-09-11T08:34:00Z">
            <w:rPr>
              <w:rFonts w:ascii="Calibri" w:hAnsi="Calibri" w:cs="Calibri"/>
              <w:sz w:val="22"/>
              <w:szCs w:val="22"/>
            </w:rPr>
          </w:rPrChange>
        </w:rPr>
        <w:t xml:space="preserve"> full conditions. </w:t>
      </w:r>
    </w:p>
    <w:p w14:paraId="5264B9DC" w14:textId="5C30A72F" w:rsidR="00A75468" w:rsidRPr="005E59BB" w:rsidRDefault="00BF1A65" w:rsidP="00E37B25">
      <w:pPr>
        <w:spacing w:line="480" w:lineRule="auto"/>
        <w:ind w:firstLine="720"/>
        <w:rPr>
          <w:rFonts w:ascii="Calibri" w:hAnsi="Calibri" w:cs="Calibri"/>
          <w:sz w:val="22"/>
          <w:szCs w:val="22"/>
          <w:lang w:val="en-GB"/>
          <w:rPrChange w:id="628"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29" w:author="Furl, Nicholas" w:date="2024-09-11T09:34:00Z" w16du:dateUtc="2024-09-11T08:34:00Z">
            <w:rPr>
              <w:rFonts w:ascii="Calibri" w:hAnsi="Calibri" w:cs="Calibri"/>
              <w:sz w:val="22"/>
              <w:szCs w:val="22"/>
            </w:rPr>
          </w:rPrChange>
        </w:rPr>
        <w:t xml:space="preserve">The </w:t>
      </w:r>
      <w:del w:id="630" w:author="Furl, Nicholas" w:date="2024-09-11T09:34:00Z" w16du:dateUtc="2024-09-11T08:34:00Z">
        <w:r w:rsidRPr="005E59BB" w:rsidDel="005E59BB">
          <w:rPr>
            <w:rFonts w:ascii="Calibri" w:hAnsi="Calibri" w:cs="Calibri"/>
            <w:sz w:val="22"/>
            <w:szCs w:val="22"/>
            <w:lang w:val="en-GB"/>
            <w:rPrChange w:id="631" w:author="Furl, Nicholas" w:date="2024-09-11T09:34:00Z" w16du:dateUtc="2024-09-11T08:34:00Z">
              <w:rPr>
                <w:rFonts w:ascii="Calibri" w:hAnsi="Calibri" w:cs="Calibri"/>
                <w:sz w:val="22"/>
                <w:szCs w:val="22"/>
              </w:rPr>
            </w:rPrChange>
          </w:rPr>
          <w:delText>IO models</w:delText>
        </w:r>
      </w:del>
      <w:ins w:id="632" w:author="Furl, Nicholas" w:date="2024-09-11T09:34:00Z" w16du:dateUtc="2024-09-11T08:34:00Z">
        <w:r w:rsidR="005E59BB">
          <w:rPr>
            <w:rFonts w:ascii="Calibri" w:hAnsi="Calibri" w:cs="Calibri"/>
            <w:sz w:val="22"/>
            <w:szCs w:val="22"/>
            <w:lang w:val="en-GB"/>
          </w:rPr>
          <w:t>Ideal Observer</w:t>
        </w:r>
      </w:ins>
      <w:r w:rsidRPr="005E59BB">
        <w:rPr>
          <w:rFonts w:ascii="Calibri" w:hAnsi="Calibri" w:cs="Calibri"/>
          <w:sz w:val="22"/>
          <w:szCs w:val="22"/>
          <w:lang w:val="en-GB"/>
          <w:rPrChange w:id="633" w:author="Furl, Nicholas" w:date="2024-09-11T09:34:00Z" w16du:dateUtc="2024-09-11T08:34:00Z">
            <w:rPr>
              <w:rFonts w:ascii="Calibri" w:hAnsi="Calibri" w:cs="Calibri"/>
              <w:sz w:val="22"/>
              <w:szCs w:val="22"/>
            </w:rPr>
          </w:rPrChange>
        </w:rPr>
        <w:t xml:space="preserve"> </w:t>
      </w:r>
      <w:del w:id="634" w:author="Furl, Nicholas" w:date="2024-09-11T09:34:00Z" w16du:dateUtc="2024-09-11T08:34:00Z">
        <w:r w:rsidRPr="005E59BB" w:rsidDel="005E59BB">
          <w:rPr>
            <w:rFonts w:ascii="Calibri" w:hAnsi="Calibri" w:cs="Calibri"/>
            <w:sz w:val="22"/>
            <w:szCs w:val="22"/>
            <w:lang w:val="en-GB"/>
            <w:rPrChange w:id="635" w:author="Furl, Nicholas" w:date="2024-09-11T09:34:00Z" w16du:dateUtc="2024-09-11T08:34:00Z">
              <w:rPr>
                <w:rFonts w:ascii="Calibri" w:hAnsi="Calibri" w:cs="Calibri"/>
                <w:sz w:val="22"/>
                <w:szCs w:val="22"/>
              </w:rPr>
            </w:rPrChange>
          </w:rPr>
          <w:delText xml:space="preserve">seem to </w:delText>
        </w:r>
      </w:del>
      <w:r w:rsidRPr="005E59BB">
        <w:rPr>
          <w:rFonts w:ascii="Calibri" w:hAnsi="Calibri" w:cs="Calibri"/>
          <w:sz w:val="22"/>
          <w:szCs w:val="22"/>
          <w:lang w:val="en-GB"/>
          <w:rPrChange w:id="636" w:author="Furl, Nicholas" w:date="2024-09-11T09:34:00Z" w16du:dateUtc="2024-09-11T08:34:00Z">
            <w:rPr>
              <w:rFonts w:ascii="Calibri" w:hAnsi="Calibri" w:cs="Calibri"/>
              <w:sz w:val="22"/>
              <w:szCs w:val="22"/>
            </w:rPr>
          </w:rPrChange>
        </w:rPr>
        <w:t>reduce</w:t>
      </w:r>
      <w:ins w:id="637" w:author="Furl, Nicholas" w:date="2024-09-11T09:34:00Z" w16du:dateUtc="2024-09-11T08:34:00Z">
        <w:r w:rsidR="005E59BB">
          <w:rPr>
            <w:rFonts w:ascii="Calibri" w:hAnsi="Calibri" w:cs="Calibri"/>
            <w:sz w:val="22"/>
            <w:szCs w:val="22"/>
            <w:lang w:val="en-GB"/>
          </w:rPr>
          <w:t>d</w:t>
        </w:r>
      </w:ins>
      <w:r w:rsidRPr="005E59BB">
        <w:rPr>
          <w:rFonts w:ascii="Calibri" w:hAnsi="Calibri" w:cs="Calibri"/>
          <w:sz w:val="22"/>
          <w:szCs w:val="22"/>
          <w:lang w:val="en-GB"/>
          <w:rPrChange w:id="638" w:author="Furl, Nicholas" w:date="2024-09-11T09:34:00Z" w16du:dateUtc="2024-09-11T08:34:00Z">
            <w:rPr>
              <w:rFonts w:ascii="Calibri" w:hAnsi="Calibri" w:cs="Calibri"/>
              <w:sz w:val="22"/>
              <w:szCs w:val="22"/>
            </w:rPr>
          </w:rPrChange>
        </w:rPr>
        <w:t xml:space="preserve"> </w:t>
      </w:r>
      <w:del w:id="639" w:author="Furl, Nicholas" w:date="2024-09-11T09:34:00Z" w16du:dateUtc="2024-09-11T08:34:00Z">
        <w:r w:rsidRPr="005E59BB" w:rsidDel="005E59BB">
          <w:rPr>
            <w:rFonts w:ascii="Calibri" w:hAnsi="Calibri" w:cs="Calibri"/>
            <w:sz w:val="22"/>
            <w:szCs w:val="22"/>
            <w:lang w:val="en-GB"/>
            <w:rPrChange w:id="640" w:author="Furl, Nicholas" w:date="2024-09-11T09:34:00Z" w16du:dateUtc="2024-09-11T08:34:00Z">
              <w:rPr>
                <w:rFonts w:ascii="Calibri" w:hAnsi="Calibri" w:cs="Calibri"/>
                <w:sz w:val="22"/>
                <w:szCs w:val="22"/>
              </w:rPr>
            </w:rPrChange>
          </w:rPr>
          <w:delText xml:space="preserve">their </w:delText>
        </w:r>
      </w:del>
      <w:ins w:id="641" w:author="Furl, Nicholas" w:date="2024-09-11T09:34:00Z" w16du:dateUtc="2024-09-11T08:34:00Z">
        <w:r w:rsidR="005E59BB">
          <w:rPr>
            <w:rFonts w:ascii="Calibri" w:hAnsi="Calibri" w:cs="Calibri"/>
            <w:sz w:val="22"/>
            <w:szCs w:val="22"/>
            <w:lang w:val="en-GB"/>
          </w:rPr>
          <w:t>its</w:t>
        </w:r>
        <w:r w:rsidR="005E59BB" w:rsidRPr="005E59BB">
          <w:rPr>
            <w:rFonts w:ascii="Calibri" w:hAnsi="Calibri" w:cs="Calibri"/>
            <w:sz w:val="22"/>
            <w:szCs w:val="22"/>
            <w:lang w:val="en-GB"/>
            <w:rPrChange w:id="642" w:author="Furl, Nicholas" w:date="2024-09-11T09:34:00Z" w16du:dateUtc="2024-09-11T08:34:00Z">
              <w:rPr>
                <w:rFonts w:ascii="Calibri" w:hAnsi="Calibri" w:cs="Calibri"/>
                <w:sz w:val="22"/>
                <w:szCs w:val="22"/>
              </w:rPr>
            </w:rPrChange>
          </w:rPr>
          <w:t xml:space="preserve"> </w:t>
        </w:r>
      </w:ins>
      <w:r w:rsidRPr="005E59BB">
        <w:rPr>
          <w:rFonts w:ascii="Calibri" w:hAnsi="Calibri" w:cs="Calibri"/>
          <w:sz w:val="22"/>
          <w:szCs w:val="22"/>
          <w:lang w:val="en-GB"/>
          <w:rPrChange w:id="643" w:author="Furl, Nicholas" w:date="2024-09-11T09:34:00Z" w16du:dateUtc="2024-09-11T08:34:00Z">
            <w:rPr>
              <w:rFonts w:ascii="Calibri" w:hAnsi="Calibri" w:cs="Calibri"/>
              <w:sz w:val="22"/>
              <w:szCs w:val="22"/>
            </w:rPr>
          </w:rPrChange>
        </w:rPr>
        <w:t>sampling rate</w:t>
      </w:r>
      <w:del w:id="644" w:author="Furl, Nicholas" w:date="2024-09-11T09:35:00Z" w16du:dateUtc="2024-09-11T08:35:00Z">
        <w:r w:rsidRPr="005E59BB" w:rsidDel="005E59BB">
          <w:rPr>
            <w:rFonts w:ascii="Calibri" w:hAnsi="Calibri" w:cs="Calibri"/>
            <w:sz w:val="22"/>
            <w:szCs w:val="22"/>
            <w:lang w:val="en-GB"/>
            <w:rPrChange w:id="645" w:author="Furl, Nicholas" w:date="2024-09-11T09:34:00Z" w16du:dateUtc="2024-09-11T08:34:00Z">
              <w:rPr>
                <w:rFonts w:ascii="Calibri" w:hAnsi="Calibri" w:cs="Calibri"/>
                <w:sz w:val="22"/>
                <w:szCs w:val="22"/>
              </w:rPr>
            </w:rPrChange>
          </w:rPr>
          <w:delText>s</w:delText>
        </w:r>
      </w:del>
      <w:r w:rsidRPr="005E59BB">
        <w:rPr>
          <w:rFonts w:ascii="Calibri" w:hAnsi="Calibri" w:cs="Calibri"/>
          <w:sz w:val="22"/>
          <w:szCs w:val="22"/>
          <w:lang w:val="en-GB"/>
          <w:rPrChange w:id="646" w:author="Furl, Nicholas" w:date="2024-09-11T09:34:00Z" w16du:dateUtc="2024-09-11T08:34:00Z">
            <w:rPr>
              <w:rFonts w:ascii="Calibri" w:hAnsi="Calibri" w:cs="Calibri"/>
              <w:sz w:val="22"/>
              <w:szCs w:val="22"/>
            </w:rPr>
          </w:rPrChange>
        </w:rPr>
        <w:t xml:space="preserve"> in the full condition because of its payoff scheme. The full condition implemented a variety of task methods </w:t>
      </w:r>
      <w:proofErr w:type="gramStart"/>
      <w:r w:rsidRPr="005E59BB">
        <w:rPr>
          <w:rFonts w:ascii="Calibri" w:hAnsi="Calibri" w:cs="Calibri"/>
          <w:sz w:val="22"/>
          <w:szCs w:val="22"/>
          <w:lang w:val="en-GB"/>
          <w:rPrChange w:id="647" w:author="Furl, Nicholas" w:date="2024-09-11T09:34:00Z" w16du:dateUtc="2024-09-11T08:34:00Z">
            <w:rPr>
              <w:rFonts w:ascii="Calibri" w:hAnsi="Calibri" w:cs="Calibri"/>
              <w:sz w:val="22"/>
              <w:szCs w:val="22"/>
            </w:rPr>
          </w:rPrChange>
        </w:rPr>
        <w:t>not present</w:t>
      </w:r>
      <w:proofErr w:type="gramEnd"/>
      <w:r w:rsidRPr="005E59BB">
        <w:rPr>
          <w:rFonts w:ascii="Calibri" w:hAnsi="Calibri" w:cs="Calibri"/>
          <w:sz w:val="22"/>
          <w:szCs w:val="22"/>
          <w:lang w:val="en-GB"/>
          <w:rPrChange w:id="648" w:author="Furl, Nicholas" w:date="2024-09-11T09:34:00Z" w16du:dateUtc="2024-09-11T08:34:00Z">
            <w:rPr>
              <w:rFonts w:ascii="Calibri" w:hAnsi="Calibri" w:cs="Calibri"/>
              <w:sz w:val="22"/>
              <w:szCs w:val="22"/>
            </w:rPr>
          </w:rPrChange>
        </w:rPr>
        <w:t xml:space="preserve"> in Costa &amp; Averbeck (2015), though </w:t>
      </w:r>
      <w:r w:rsidR="00A75468" w:rsidRPr="005E59BB">
        <w:rPr>
          <w:rFonts w:ascii="Calibri" w:hAnsi="Calibri" w:cs="Calibri"/>
          <w:sz w:val="22"/>
          <w:szCs w:val="22"/>
          <w:lang w:val="en-GB"/>
          <w:rPrChange w:id="649" w:author="Furl, Nicholas" w:date="2024-09-11T09:34:00Z" w16du:dateUtc="2024-09-11T08:34:00Z">
            <w:rPr>
              <w:rFonts w:ascii="Calibri" w:hAnsi="Calibri" w:cs="Calibri"/>
              <w:sz w:val="22"/>
              <w:szCs w:val="22"/>
            </w:rPr>
          </w:rPrChange>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sidRPr="005E59BB">
        <w:rPr>
          <w:rFonts w:ascii="Calibri" w:hAnsi="Calibri" w:cs="Calibri"/>
          <w:sz w:val="22"/>
          <w:szCs w:val="22"/>
          <w:lang w:val="en-GB"/>
          <w:rPrChange w:id="650" w:author="Furl, Nicholas" w:date="2024-09-11T09:34:00Z" w16du:dateUtc="2024-09-11T08:34:00Z">
            <w:rPr>
              <w:rFonts w:ascii="Calibri" w:hAnsi="Calibri" w:cs="Calibri"/>
              <w:sz w:val="22"/>
              <w:szCs w:val="22"/>
            </w:rPr>
          </w:rPrChange>
        </w:rPr>
        <w:t xml:space="preserve">or objective </w:t>
      </w:r>
      <w:r w:rsidR="00A75468" w:rsidRPr="005E59BB">
        <w:rPr>
          <w:rFonts w:ascii="Calibri" w:hAnsi="Calibri" w:cs="Calibri"/>
          <w:sz w:val="22"/>
          <w:szCs w:val="22"/>
          <w:lang w:val="en-GB"/>
          <w:rPrChange w:id="651" w:author="Furl, Nicholas" w:date="2024-09-11T09:34:00Z" w16du:dateUtc="2024-09-11T08:34:00Z">
            <w:rPr>
              <w:rFonts w:ascii="Calibri" w:hAnsi="Calibri" w:cs="Calibri"/>
              <w:sz w:val="22"/>
              <w:szCs w:val="22"/>
            </w:rPr>
          </w:rPrChange>
        </w:rPr>
        <w:t xml:space="preserve">values in the </w:t>
      </w:r>
      <w:del w:id="652" w:author="Furl, Nicholas" w:date="2024-09-11T09:35:00Z" w16du:dateUtc="2024-09-11T08:35:00Z">
        <w:r w:rsidR="00A75468" w:rsidRPr="005E59BB" w:rsidDel="00BA5908">
          <w:rPr>
            <w:rFonts w:ascii="Calibri" w:hAnsi="Calibri" w:cs="Calibri"/>
            <w:sz w:val="22"/>
            <w:szCs w:val="22"/>
            <w:lang w:val="en-GB"/>
            <w:rPrChange w:id="653" w:author="Furl, Nicholas" w:date="2024-09-11T09:34:00Z" w16du:dateUtc="2024-09-11T08:34:00Z">
              <w:rPr>
                <w:rFonts w:ascii="Calibri" w:hAnsi="Calibri" w:cs="Calibri"/>
                <w:sz w:val="22"/>
                <w:szCs w:val="22"/>
              </w:rPr>
            </w:rPrChange>
          </w:rPr>
          <w:delText>IO model</w:delText>
        </w:r>
      </w:del>
      <w:ins w:id="654" w:author="Furl, Nicholas" w:date="2024-09-11T09:35:00Z" w16du:dateUtc="2024-09-11T08:35:00Z">
        <w:r w:rsidR="00BA5908">
          <w:rPr>
            <w:rFonts w:ascii="Calibri" w:hAnsi="Calibri" w:cs="Calibri"/>
            <w:sz w:val="22"/>
            <w:szCs w:val="22"/>
            <w:lang w:val="en-GB"/>
          </w:rPr>
          <w:t>Ideal Observer</w:t>
        </w:r>
      </w:ins>
      <w:r w:rsidR="00A75468" w:rsidRPr="005E59BB">
        <w:rPr>
          <w:rFonts w:ascii="Calibri" w:hAnsi="Calibri" w:cs="Calibri"/>
          <w:sz w:val="22"/>
          <w:szCs w:val="22"/>
          <w:lang w:val="en-GB"/>
          <w:rPrChange w:id="655" w:author="Furl, Nicholas" w:date="2024-09-11T09:34:00Z" w16du:dateUtc="2024-09-11T08:34:00Z">
            <w:rPr>
              <w:rFonts w:ascii="Calibri" w:hAnsi="Calibri" w:cs="Calibri"/>
              <w:sz w:val="22"/>
              <w:szCs w:val="22"/>
            </w:rPr>
          </w:rPrChange>
        </w:rPr>
        <w:t xml:space="preserve">. Thus, we must conclude that, the </w:t>
      </w:r>
      <w:del w:id="656" w:author="Furl, Nicholas" w:date="2024-09-11T09:35:00Z" w16du:dateUtc="2024-09-11T08:35:00Z">
        <w:r w:rsidR="00A75468" w:rsidRPr="005E59BB" w:rsidDel="00BA5908">
          <w:rPr>
            <w:rFonts w:ascii="Calibri" w:hAnsi="Calibri" w:cs="Calibri"/>
            <w:sz w:val="22"/>
            <w:szCs w:val="22"/>
            <w:lang w:val="en-GB"/>
            <w:rPrChange w:id="657" w:author="Furl, Nicholas" w:date="2024-09-11T09:34:00Z" w16du:dateUtc="2024-09-11T08:34:00Z">
              <w:rPr>
                <w:rFonts w:ascii="Calibri" w:hAnsi="Calibri" w:cs="Calibri"/>
                <w:sz w:val="22"/>
                <w:szCs w:val="22"/>
              </w:rPr>
            </w:rPrChange>
          </w:rPr>
          <w:delText>IO model</w:delText>
        </w:r>
      </w:del>
      <w:ins w:id="658" w:author="Furl, Nicholas" w:date="2024-09-11T09:35:00Z" w16du:dateUtc="2024-09-11T08:35:00Z">
        <w:r w:rsidR="00BA5908">
          <w:rPr>
            <w:rFonts w:ascii="Calibri" w:hAnsi="Calibri" w:cs="Calibri"/>
            <w:sz w:val="22"/>
            <w:szCs w:val="22"/>
            <w:lang w:val="en-GB"/>
          </w:rPr>
          <w:t>Ideal Observer</w:t>
        </w:r>
      </w:ins>
      <w:r w:rsidR="00A75468" w:rsidRPr="005E59BB">
        <w:rPr>
          <w:rFonts w:ascii="Calibri" w:hAnsi="Calibri" w:cs="Calibri"/>
          <w:sz w:val="22"/>
          <w:szCs w:val="22"/>
          <w:lang w:val="en-GB"/>
          <w:rPrChange w:id="659" w:author="Furl, Nicholas" w:date="2024-09-11T09:34:00Z" w16du:dateUtc="2024-09-11T08:34:00Z">
            <w:rPr>
              <w:rFonts w:ascii="Calibri" w:hAnsi="Calibri" w:cs="Calibri"/>
              <w:sz w:val="22"/>
              <w:szCs w:val="22"/>
            </w:rPr>
          </w:rPrChange>
        </w:rPr>
        <w:t xml:space="preserve"> is willing to increase its sampling rate to the one appropriate for its payoff scheme</w:t>
      </w:r>
      <w:r w:rsidRPr="005E59BB">
        <w:rPr>
          <w:rFonts w:ascii="Calibri" w:hAnsi="Calibri" w:cs="Calibri"/>
          <w:sz w:val="22"/>
          <w:szCs w:val="22"/>
          <w:lang w:val="en-GB"/>
          <w:rPrChange w:id="660" w:author="Furl, Nicholas" w:date="2024-09-11T09:34:00Z" w16du:dateUtc="2024-09-11T08:34:00Z">
            <w:rPr>
              <w:rFonts w:ascii="Calibri" w:hAnsi="Calibri" w:cs="Calibri"/>
              <w:sz w:val="22"/>
              <w:szCs w:val="22"/>
            </w:rPr>
          </w:rPrChange>
        </w:rPr>
        <w:t xml:space="preserve"> (when the top three ranks are rewarded)</w:t>
      </w:r>
      <w:r w:rsidR="00A75468" w:rsidRPr="005E59BB">
        <w:rPr>
          <w:rFonts w:ascii="Calibri" w:hAnsi="Calibri" w:cs="Calibri"/>
          <w:sz w:val="22"/>
          <w:szCs w:val="22"/>
          <w:lang w:val="en-GB"/>
          <w:rPrChange w:id="661" w:author="Furl, Nicholas" w:date="2024-09-11T09:34:00Z" w16du:dateUtc="2024-09-11T08:34:00Z">
            <w:rPr>
              <w:rFonts w:ascii="Calibri" w:hAnsi="Calibri" w:cs="Calibri"/>
              <w:sz w:val="22"/>
              <w:szCs w:val="22"/>
            </w:rPr>
          </w:rPrChange>
        </w:rPr>
        <w:t xml:space="preserve">, </w:t>
      </w:r>
      <w:r w:rsidR="00F13771" w:rsidRPr="005E59BB">
        <w:rPr>
          <w:rFonts w:ascii="Calibri" w:hAnsi="Calibri" w:cs="Calibri"/>
          <w:sz w:val="22"/>
          <w:szCs w:val="22"/>
          <w:lang w:val="en-GB"/>
          <w:rPrChange w:id="662" w:author="Furl, Nicholas" w:date="2024-09-11T09:34:00Z" w16du:dateUtc="2024-09-11T08:34:00Z">
            <w:rPr>
              <w:rFonts w:ascii="Calibri" w:hAnsi="Calibri" w:cs="Calibri"/>
              <w:sz w:val="22"/>
              <w:szCs w:val="22"/>
            </w:rPr>
          </w:rPrChange>
        </w:rPr>
        <w:t>while</w:t>
      </w:r>
      <w:r w:rsidR="00A75468" w:rsidRPr="005E59BB">
        <w:rPr>
          <w:rFonts w:ascii="Calibri" w:hAnsi="Calibri" w:cs="Calibri"/>
          <w:sz w:val="22"/>
          <w:szCs w:val="22"/>
          <w:lang w:val="en-GB"/>
          <w:rPrChange w:id="663" w:author="Furl, Nicholas" w:date="2024-09-11T09:34:00Z" w16du:dateUtc="2024-09-11T08:34:00Z">
            <w:rPr>
              <w:rFonts w:ascii="Calibri" w:hAnsi="Calibri" w:cs="Calibri"/>
              <w:sz w:val="22"/>
              <w:szCs w:val="22"/>
            </w:rPr>
          </w:rPrChange>
        </w:rPr>
        <w:t xml:space="preserve"> participants are not so willing</w:t>
      </w:r>
      <w:r w:rsidRPr="005E59BB">
        <w:rPr>
          <w:rFonts w:ascii="Calibri" w:hAnsi="Calibri" w:cs="Calibri"/>
          <w:sz w:val="22"/>
          <w:szCs w:val="22"/>
          <w:lang w:val="en-GB"/>
          <w:rPrChange w:id="664" w:author="Furl, Nicholas" w:date="2024-09-11T09:34:00Z" w16du:dateUtc="2024-09-11T08:34:00Z">
            <w:rPr>
              <w:rFonts w:ascii="Calibri" w:hAnsi="Calibri" w:cs="Calibri"/>
              <w:sz w:val="22"/>
              <w:szCs w:val="22"/>
            </w:rPr>
          </w:rPrChange>
        </w:rPr>
        <w:t xml:space="preserve"> (as they tend to always sample at nearly the same rate)</w:t>
      </w:r>
      <w:r w:rsidR="00A75468" w:rsidRPr="005E59BB">
        <w:rPr>
          <w:rFonts w:ascii="Calibri" w:hAnsi="Calibri" w:cs="Calibri"/>
          <w:sz w:val="22"/>
          <w:szCs w:val="22"/>
          <w:lang w:val="en-GB"/>
          <w:rPrChange w:id="665" w:author="Furl, Nicholas" w:date="2024-09-11T09:34:00Z" w16du:dateUtc="2024-09-11T08:34:00Z">
            <w:rPr>
              <w:rFonts w:ascii="Calibri" w:hAnsi="Calibri" w:cs="Calibri"/>
              <w:sz w:val="22"/>
              <w:szCs w:val="22"/>
            </w:rPr>
          </w:rPrChange>
        </w:rPr>
        <w:t xml:space="preserve">. </w:t>
      </w:r>
    </w:p>
    <w:p w14:paraId="7D3B1871" w14:textId="6FE5E647" w:rsidR="00A75468" w:rsidRPr="005E59BB" w:rsidRDefault="00A75468" w:rsidP="00A75468">
      <w:pPr>
        <w:spacing w:line="480" w:lineRule="auto"/>
        <w:ind w:firstLine="720"/>
        <w:rPr>
          <w:rFonts w:ascii="Calibri" w:hAnsi="Calibri" w:cs="Calibri"/>
          <w:sz w:val="22"/>
          <w:szCs w:val="22"/>
          <w:lang w:val="en-GB"/>
          <w:rPrChange w:id="666"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67" w:author="Furl, Nicholas" w:date="2024-09-11T09:34:00Z" w16du:dateUtc="2024-09-11T08:34:00Z">
            <w:rPr>
              <w:rFonts w:ascii="Calibri" w:hAnsi="Calibri" w:cs="Calibri"/>
              <w:sz w:val="22"/>
              <w:szCs w:val="22"/>
            </w:rPr>
          </w:rPrChange>
        </w:rPr>
        <w:lastRenderedPageBreak/>
        <w:t xml:space="preserve">We observed a similar phenomenon in Study 3 for sequence length. Although both participants and the </w:t>
      </w:r>
      <w:del w:id="668" w:author="Furl, Nicholas" w:date="2024-09-11T09:35:00Z" w16du:dateUtc="2024-09-11T08:35:00Z">
        <w:r w:rsidRPr="005E59BB" w:rsidDel="00BA5908">
          <w:rPr>
            <w:rFonts w:ascii="Calibri" w:hAnsi="Calibri" w:cs="Calibri"/>
            <w:sz w:val="22"/>
            <w:szCs w:val="22"/>
            <w:lang w:val="en-GB"/>
            <w:rPrChange w:id="669" w:author="Furl, Nicholas" w:date="2024-09-11T09:34:00Z" w16du:dateUtc="2024-09-11T08:34:00Z">
              <w:rPr>
                <w:rFonts w:ascii="Calibri" w:hAnsi="Calibri" w:cs="Calibri"/>
                <w:sz w:val="22"/>
                <w:szCs w:val="22"/>
              </w:rPr>
            </w:rPrChange>
          </w:rPr>
          <w:delText>IO model</w:delText>
        </w:r>
      </w:del>
      <w:ins w:id="670" w:author="Furl, Nicholas" w:date="2024-09-11T09:35:00Z" w16du:dateUtc="2024-09-11T08:35:00Z">
        <w:r w:rsidR="00BA5908">
          <w:rPr>
            <w:rFonts w:ascii="Calibri" w:hAnsi="Calibri" w:cs="Calibri"/>
            <w:sz w:val="22"/>
            <w:szCs w:val="22"/>
            <w:lang w:val="en-GB"/>
          </w:rPr>
          <w:t>Ideal Observer</w:t>
        </w:r>
      </w:ins>
      <w:r w:rsidRPr="005E59BB">
        <w:rPr>
          <w:rFonts w:ascii="Calibri" w:hAnsi="Calibri" w:cs="Calibri"/>
          <w:sz w:val="22"/>
          <w:szCs w:val="22"/>
          <w:lang w:val="en-GB"/>
          <w:rPrChange w:id="671" w:author="Furl, Nicholas" w:date="2024-09-11T09:34:00Z" w16du:dateUtc="2024-09-11T08:34:00Z">
            <w:rPr>
              <w:rFonts w:ascii="Calibri" w:hAnsi="Calibri" w:cs="Calibri"/>
              <w:sz w:val="22"/>
              <w:szCs w:val="22"/>
            </w:rPr>
          </w:rPrChange>
        </w:rPr>
        <w:t xml:space="preserve"> increased their sampling rates for longer sequences</w:t>
      </w:r>
      <w:r w:rsidR="009550CE" w:rsidRPr="005E59BB">
        <w:rPr>
          <w:rFonts w:ascii="Calibri" w:hAnsi="Calibri" w:cs="Calibri"/>
          <w:sz w:val="22"/>
          <w:szCs w:val="22"/>
          <w:lang w:val="en-GB"/>
          <w:rPrChange w:id="672" w:author="Furl, Nicholas" w:date="2024-09-11T09:34:00Z" w16du:dateUtc="2024-09-11T08:34:00Z">
            <w:rPr>
              <w:rFonts w:ascii="Calibri" w:hAnsi="Calibri" w:cs="Calibri"/>
              <w:sz w:val="22"/>
              <w:szCs w:val="22"/>
            </w:rPr>
          </w:rPrChange>
        </w:rPr>
        <w:t xml:space="preserve"> (14 options compared to 10)</w:t>
      </w:r>
      <w:r w:rsidRPr="005E59BB">
        <w:rPr>
          <w:rFonts w:ascii="Calibri" w:hAnsi="Calibri" w:cs="Calibri"/>
          <w:sz w:val="22"/>
          <w:szCs w:val="22"/>
          <w:lang w:val="en-GB"/>
          <w:rPrChange w:id="673" w:author="Furl, Nicholas" w:date="2024-09-11T09:34:00Z" w16du:dateUtc="2024-09-11T08:34:00Z">
            <w:rPr>
              <w:rFonts w:ascii="Calibri" w:hAnsi="Calibri" w:cs="Calibri"/>
              <w:sz w:val="22"/>
              <w:szCs w:val="22"/>
            </w:rPr>
          </w:rPrChange>
        </w:rPr>
        <w:t xml:space="preserve">, the </w:t>
      </w:r>
      <w:del w:id="674" w:author="Furl, Nicholas" w:date="2024-09-11T09:35:00Z" w16du:dateUtc="2024-09-11T08:35:00Z">
        <w:r w:rsidRPr="005E59BB" w:rsidDel="00BA5908">
          <w:rPr>
            <w:rFonts w:ascii="Calibri" w:hAnsi="Calibri" w:cs="Calibri"/>
            <w:sz w:val="22"/>
            <w:szCs w:val="22"/>
            <w:lang w:val="en-GB"/>
            <w:rPrChange w:id="675" w:author="Furl, Nicholas" w:date="2024-09-11T09:34:00Z" w16du:dateUtc="2024-09-11T08:34:00Z">
              <w:rPr>
                <w:rFonts w:ascii="Calibri" w:hAnsi="Calibri" w:cs="Calibri"/>
                <w:sz w:val="22"/>
                <w:szCs w:val="22"/>
              </w:rPr>
            </w:rPrChange>
          </w:rPr>
          <w:delText>IO model</w:delText>
        </w:r>
      </w:del>
      <w:ins w:id="676" w:author="Furl, Nicholas" w:date="2024-09-11T09:35:00Z" w16du:dateUtc="2024-09-11T08:35:00Z">
        <w:r w:rsidR="00BA5908">
          <w:rPr>
            <w:rFonts w:ascii="Calibri" w:hAnsi="Calibri" w:cs="Calibri"/>
            <w:sz w:val="22"/>
            <w:szCs w:val="22"/>
            <w:lang w:val="en-GB"/>
          </w:rPr>
          <w:t>Ide</w:t>
        </w:r>
      </w:ins>
      <w:ins w:id="677" w:author="Furl, Nicholas" w:date="2024-09-11T09:36:00Z" w16du:dateUtc="2024-09-11T08:36:00Z">
        <w:r w:rsidR="00BA5908">
          <w:rPr>
            <w:rFonts w:ascii="Calibri" w:hAnsi="Calibri" w:cs="Calibri"/>
            <w:sz w:val="22"/>
            <w:szCs w:val="22"/>
            <w:lang w:val="en-GB"/>
          </w:rPr>
          <w:t>al Observer</w:t>
        </w:r>
      </w:ins>
      <w:r w:rsidRPr="005E59BB">
        <w:rPr>
          <w:rFonts w:ascii="Calibri" w:hAnsi="Calibri" w:cs="Calibri"/>
          <w:sz w:val="22"/>
          <w:szCs w:val="22"/>
          <w:lang w:val="en-GB"/>
          <w:rPrChange w:id="678" w:author="Furl, Nicholas" w:date="2024-09-11T09:34:00Z" w16du:dateUtc="2024-09-11T08:34:00Z">
            <w:rPr>
              <w:rFonts w:ascii="Calibri" w:hAnsi="Calibri" w:cs="Calibri"/>
              <w:sz w:val="22"/>
              <w:szCs w:val="22"/>
            </w:rPr>
          </w:rPrChange>
        </w:rPr>
        <w:t xml:space="preserve"> showed a greater sampling increase for longer sequences than participants did, and thus the undersampling bias correspondingly increased – a finding replicated from Costa and Averbeck (2015). It appears that, while sometimes participants can</w:t>
      </w:r>
      <w:r w:rsidR="00AD6335" w:rsidRPr="005E59BB">
        <w:rPr>
          <w:rFonts w:ascii="Calibri" w:hAnsi="Calibri" w:cs="Calibri"/>
          <w:sz w:val="22"/>
          <w:szCs w:val="22"/>
          <w:lang w:val="en-GB"/>
          <w:rPrChange w:id="679" w:author="Furl, Nicholas" w:date="2024-09-11T09:34:00Z" w16du:dateUtc="2024-09-11T08:34:00Z">
            <w:rPr>
              <w:rFonts w:ascii="Calibri" w:hAnsi="Calibri" w:cs="Calibri"/>
              <w:sz w:val="22"/>
              <w:szCs w:val="22"/>
            </w:rPr>
          </w:rPrChange>
        </w:rPr>
        <w:t xml:space="preserve"> </w:t>
      </w:r>
      <w:r w:rsidRPr="005E59BB">
        <w:rPr>
          <w:rFonts w:ascii="Calibri" w:hAnsi="Calibri" w:cs="Calibri"/>
          <w:sz w:val="22"/>
          <w:szCs w:val="22"/>
          <w:lang w:val="en-GB"/>
          <w:rPrChange w:id="680" w:author="Furl, Nicholas" w:date="2024-09-11T09:34:00Z" w16du:dateUtc="2024-09-11T08:34:00Z">
            <w:rPr>
              <w:rFonts w:ascii="Calibri" w:hAnsi="Calibri" w:cs="Calibri"/>
              <w:sz w:val="22"/>
              <w:szCs w:val="22"/>
            </w:rPr>
          </w:rPrChange>
        </w:rPr>
        <w:t xml:space="preserve">increase their sampling, they generally prefer to limit how much they sample, even when it is optimal to increase sampling rate more than they do. </w:t>
      </w:r>
    </w:p>
    <w:p w14:paraId="7F2FE4E8" w14:textId="77777777" w:rsidR="00C02D71" w:rsidRDefault="00A75468" w:rsidP="00A75468">
      <w:pPr>
        <w:spacing w:line="480" w:lineRule="auto"/>
        <w:ind w:firstLine="720"/>
        <w:rPr>
          <w:ins w:id="681" w:author="Furl, Nicholas" w:date="2024-09-11T10:24:00Z" w16du:dateUtc="2024-09-11T09:24:00Z"/>
          <w:rFonts w:ascii="Calibri" w:hAnsi="Calibri" w:cs="Calibri"/>
          <w:sz w:val="22"/>
          <w:szCs w:val="22"/>
          <w:lang w:val="en-GB"/>
        </w:rPr>
      </w:pPr>
      <w:r w:rsidRPr="005E59BB">
        <w:rPr>
          <w:rFonts w:ascii="Calibri" w:hAnsi="Calibri" w:cs="Calibri"/>
          <w:sz w:val="22"/>
          <w:szCs w:val="22"/>
          <w:lang w:val="en-GB"/>
          <w:rPrChange w:id="682" w:author="Furl, Nicholas" w:date="2024-09-11T09:34:00Z" w16du:dateUtc="2024-09-11T08:34:00Z">
            <w:rPr>
              <w:rFonts w:ascii="Calibri" w:hAnsi="Calibri" w:cs="Calibri"/>
              <w:sz w:val="22"/>
              <w:szCs w:val="22"/>
            </w:rPr>
          </w:rPrChange>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sidRPr="005E59BB">
        <w:rPr>
          <w:rFonts w:ascii="Calibri" w:hAnsi="Calibri" w:cs="Calibri"/>
          <w:sz w:val="22"/>
          <w:szCs w:val="22"/>
          <w:lang w:val="en-GB"/>
          <w:rPrChange w:id="683" w:author="Furl, Nicholas" w:date="2024-09-11T09:34:00Z" w16du:dateUtc="2024-09-11T08:34:00Z">
            <w:rPr>
              <w:rFonts w:ascii="Calibri" w:hAnsi="Calibri" w:cs="Calibri"/>
              <w:sz w:val="22"/>
              <w:szCs w:val="22"/>
            </w:rPr>
          </w:rPrChange>
        </w:rPr>
        <w:t xml:space="preserve">expect future option values to be lower </w:t>
      </w:r>
      <w:r w:rsidR="00775D2D" w:rsidRPr="005E59BB">
        <w:rPr>
          <w:rFonts w:ascii="Calibri" w:hAnsi="Calibri" w:cs="Calibri"/>
          <w:sz w:val="22"/>
          <w:szCs w:val="22"/>
          <w:lang w:val="en-GB"/>
          <w:rPrChange w:id="684" w:author="Furl, Nicholas" w:date="2024-09-11T09:34:00Z" w16du:dateUtc="2024-09-11T08:34:00Z">
            <w:rPr>
              <w:rFonts w:ascii="Calibri" w:hAnsi="Calibri" w:cs="Calibri"/>
              <w:sz w:val="22"/>
              <w:szCs w:val="22"/>
            </w:rPr>
          </w:rPrChange>
        </w:rPr>
        <w:t>on average th</w:t>
      </w:r>
      <w:r w:rsidR="00746725" w:rsidRPr="005E59BB">
        <w:rPr>
          <w:rFonts w:ascii="Calibri" w:hAnsi="Calibri" w:cs="Calibri"/>
          <w:sz w:val="22"/>
          <w:szCs w:val="22"/>
          <w:lang w:val="en-GB"/>
          <w:rPrChange w:id="685" w:author="Furl, Nicholas" w:date="2024-09-11T09:34:00Z" w16du:dateUtc="2024-09-11T08:34:00Z">
            <w:rPr>
              <w:rFonts w:ascii="Calibri" w:hAnsi="Calibri" w:cs="Calibri"/>
              <w:sz w:val="22"/>
              <w:szCs w:val="22"/>
            </w:rPr>
          </w:rPrChange>
        </w:rPr>
        <w:t>a</w:t>
      </w:r>
      <w:r w:rsidR="00775D2D" w:rsidRPr="005E59BB">
        <w:rPr>
          <w:rFonts w:ascii="Calibri" w:hAnsi="Calibri" w:cs="Calibri"/>
          <w:sz w:val="22"/>
          <w:szCs w:val="22"/>
          <w:lang w:val="en-GB"/>
          <w:rPrChange w:id="686" w:author="Furl, Nicholas" w:date="2024-09-11T09:34:00Z" w16du:dateUtc="2024-09-11T08:34:00Z">
            <w:rPr>
              <w:rFonts w:ascii="Calibri" w:hAnsi="Calibri" w:cs="Calibri"/>
              <w:sz w:val="22"/>
              <w:szCs w:val="22"/>
            </w:rPr>
          </w:rPrChange>
        </w:rPr>
        <w:t xml:space="preserve">n </w:t>
      </w:r>
      <w:r w:rsidR="00FB1032" w:rsidRPr="005E59BB">
        <w:rPr>
          <w:rFonts w:ascii="Calibri" w:hAnsi="Calibri" w:cs="Calibri"/>
          <w:sz w:val="22"/>
          <w:szCs w:val="22"/>
          <w:lang w:val="en-GB"/>
          <w:rPrChange w:id="687" w:author="Furl, Nicholas" w:date="2024-09-11T09:34:00Z" w16du:dateUtc="2024-09-11T08:34:00Z">
            <w:rPr>
              <w:rFonts w:ascii="Calibri" w:hAnsi="Calibri" w:cs="Calibri"/>
              <w:sz w:val="22"/>
              <w:szCs w:val="22"/>
            </w:rPr>
          </w:rPrChange>
        </w:rPr>
        <w:t xml:space="preserve">they </w:t>
      </w:r>
      <w:r w:rsidR="00775D2D" w:rsidRPr="005E59BB">
        <w:rPr>
          <w:rFonts w:ascii="Calibri" w:hAnsi="Calibri" w:cs="Calibri"/>
          <w:sz w:val="22"/>
          <w:szCs w:val="22"/>
          <w:lang w:val="en-GB"/>
          <w:rPrChange w:id="688" w:author="Furl, Nicholas" w:date="2024-09-11T09:34:00Z" w16du:dateUtc="2024-09-11T08:34:00Z">
            <w:rPr>
              <w:rFonts w:ascii="Calibri" w:hAnsi="Calibri" w:cs="Calibri"/>
              <w:sz w:val="22"/>
              <w:szCs w:val="22"/>
            </w:rPr>
          </w:rPrChange>
        </w:rPr>
        <w:t>will be</w:t>
      </w:r>
      <w:r w:rsidR="00FB1032" w:rsidRPr="005E59BB">
        <w:rPr>
          <w:rFonts w:ascii="Calibri" w:hAnsi="Calibri" w:cs="Calibri"/>
          <w:sz w:val="22"/>
          <w:szCs w:val="22"/>
          <w:lang w:val="en-GB"/>
          <w:rPrChange w:id="689" w:author="Furl, Nicholas" w:date="2024-09-11T09:34:00Z" w16du:dateUtc="2024-09-11T08:34:00Z">
            <w:rPr>
              <w:rFonts w:ascii="Calibri" w:hAnsi="Calibri" w:cs="Calibri"/>
              <w:sz w:val="22"/>
              <w:szCs w:val="22"/>
            </w:rPr>
          </w:rPrChange>
        </w:rPr>
        <w:t xml:space="preserve">. </w:t>
      </w:r>
      <w:r w:rsidR="004874D7" w:rsidRPr="005E59BB">
        <w:rPr>
          <w:rFonts w:ascii="Calibri" w:hAnsi="Calibri" w:cs="Calibri"/>
          <w:sz w:val="22"/>
          <w:szCs w:val="22"/>
          <w:lang w:val="en-GB"/>
          <w:rPrChange w:id="690" w:author="Furl, Nicholas" w:date="2024-09-11T09:34:00Z" w16du:dateUtc="2024-09-11T08:34:00Z">
            <w:rPr>
              <w:rFonts w:ascii="Calibri" w:hAnsi="Calibri" w:cs="Calibri"/>
              <w:sz w:val="22"/>
              <w:szCs w:val="22"/>
            </w:rPr>
          </w:rPrChange>
        </w:rPr>
        <w:t xml:space="preserve">In the </w:t>
      </w:r>
      <w:del w:id="691" w:author="Furl, Nicholas" w:date="2024-09-10T17:21:00Z" w16du:dateUtc="2024-09-10T16:21:00Z">
        <w:r w:rsidR="004874D7" w:rsidRPr="005E59BB" w:rsidDel="0068614F">
          <w:rPr>
            <w:rFonts w:ascii="Calibri" w:hAnsi="Calibri" w:cs="Calibri"/>
            <w:sz w:val="22"/>
            <w:szCs w:val="22"/>
            <w:lang w:val="en-GB"/>
            <w:rPrChange w:id="692" w:author="Furl, Nicholas" w:date="2024-09-11T09:34:00Z" w16du:dateUtc="2024-09-11T08:34:00Z">
              <w:rPr>
                <w:rFonts w:ascii="Calibri" w:hAnsi="Calibri" w:cs="Calibri"/>
                <w:sz w:val="22"/>
                <w:szCs w:val="22"/>
              </w:rPr>
            </w:rPrChange>
          </w:rPr>
          <w:delText>BP</w:delText>
        </w:r>
      </w:del>
      <w:ins w:id="693" w:author="Furl, Nicholas" w:date="2024-09-10T17:21:00Z" w16du:dateUtc="2024-09-10T16:21:00Z">
        <w:r w:rsidR="0068614F" w:rsidRPr="005E59BB">
          <w:rPr>
            <w:rFonts w:ascii="Calibri" w:hAnsi="Calibri" w:cs="Calibri"/>
            <w:sz w:val="22"/>
            <w:szCs w:val="22"/>
            <w:lang w:val="en-GB"/>
            <w:rPrChange w:id="694" w:author="Furl, Nicholas" w:date="2024-09-11T09:34:00Z" w16du:dateUtc="2024-09-11T08:34:00Z">
              <w:rPr>
                <w:rFonts w:ascii="Calibri" w:hAnsi="Calibri" w:cs="Calibri"/>
                <w:sz w:val="22"/>
                <w:szCs w:val="22"/>
              </w:rPr>
            </w:rPrChange>
          </w:rPr>
          <w:t>Biased Prior</w:t>
        </w:r>
      </w:ins>
      <w:r w:rsidR="004874D7" w:rsidRPr="005E59BB">
        <w:rPr>
          <w:rFonts w:ascii="Calibri" w:hAnsi="Calibri" w:cs="Calibri"/>
          <w:sz w:val="22"/>
          <w:szCs w:val="22"/>
          <w:lang w:val="en-GB"/>
          <w:rPrChange w:id="695" w:author="Furl, Nicholas" w:date="2024-09-11T09:34:00Z" w16du:dateUtc="2024-09-11T08:34:00Z">
            <w:rPr>
              <w:rFonts w:ascii="Calibri" w:hAnsi="Calibri" w:cs="Calibri"/>
              <w:sz w:val="22"/>
              <w:szCs w:val="22"/>
            </w:rPr>
          </w:rPrChange>
        </w:rPr>
        <w:t xml:space="preserve"> model, we add</w:t>
      </w:r>
      <w:r w:rsidR="00DB2D94" w:rsidRPr="005E59BB">
        <w:rPr>
          <w:rFonts w:ascii="Calibri" w:hAnsi="Calibri" w:cs="Calibri"/>
          <w:sz w:val="22"/>
          <w:szCs w:val="22"/>
          <w:lang w:val="en-GB"/>
          <w:rPrChange w:id="696" w:author="Furl, Nicholas" w:date="2024-09-11T09:34:00Z" w16du:dateUtc="2024-09-11T08:34:00Z">
            <w:rPr>
              <w:rFonts w:ascii="Calibri" w:hAnsi="Calibri" w:cs="Calibri"/>
              <w:sz w:val="22"/>
              <w:szCs w:val="22"/>
            </w:rPr>
          </w:rPrChange>
        </w:rPr>
        <w:t>ed</w:t>
      </w:r>
      <w:r w:rsidR="004874D7" w:rsidRPr="005E59BB">
        <w:rPr>
          <w:rFonts w:ascii="Calibri" w:hAnsi="Calibri" w:cs="Calibri"/>
          <w:sz w:val="22"/>
          <w:szCs w:val="22"/>
          <w:lang w:val="en-GB"/>
          <w:rPrChange w:id="697" w:author="Furl, Nicholas" w:date="2024-09-11T09:34:00Z" w16du:dateUtc="2024-09-11T08:34:00Z">
            <w:rPr>
              <w:rFonts w:ascii="Calibri" w:hAnsi="Calibri" w:cs="Calibri"/>
              <w:sz w:val="22"/>
              <w:szCs w:val="22"/>
            </w:rPr>
          </w:rPrChange>
        </w:rPr>
        <w:t xml:space="preserve"> a constant to the mean of the prior “generating” distribution of option values. In cases w</w:t>
      </w:r>
      <w:r w:rsidR="00DB2D94" w:rsidRPr="005E59BB">
        <w:rPr>
          <w:rFonts w:ascii="Calibri" w:hAnsi="Calibri" w:cs="Calibri"/>
          <w:sz w:val="22"/>
          <w:szCs w:val="22"/>
          <w:lang w:val="en-GB"/>
          <w:rPrChange w:id="698" w:author="Furl, Nicholas" w:date="2024-09-11T09:34:00Z" w16du:dateUtc="2024-09-11T08:34:00Z">
            <w:rPr>
              <w:rFonts w:ascii="Calibri" w:hAnsi="Calibri" w:cs="Calibri"/>
              <w:sz w:val="22"/>
              <w:szCs w:val="22"/>
            </w:rPr>
          </w:rPrChange>
        </w:rPr>
        <w:t>h</w:t>
      </w:r>
      <w:r w:rsidR="004874D7" w:rsidRPr="005E59BB">
        <w:rPr>
          <w:rFonts w:ascii="Calibri" w:hAnsi="Calibri" w:cs="Calibri"/>
          <w:sz w:val="22"/>
          <w:szCs w:val="22"/>
          <w:lang w:val="en-GB"/>
          <w:rPrChange w:id="699" w:author="Furl, Nicholas" w:date="2024-09-11T09:34:00Z" w16du:dateUtc="2024-09-11T08:34:00Z">
            <w:rPr>
              <w:rFonts w:ascii="Calibri" w:hAnsi="Calibri" w:cs="Calibri"/>
              <w:sz w:val="22"/>
              <w:szCs w:val="22"/>
            </w:rPr>
          </w:rPrChange>
        </w:rPr>
        <w:t xml:space="preserve">ere undersampling occurs, this constant appears to be negative (See, for example, Figure S6, middle row) – reflecting a pessimistic expectation. </w:t>
      </w:r>
      <w:r w:rsidR="0096782A" w:rsidRPr="005E59BB">
        <w:rPr>
          <w:rFonts w:ascii="Calibri" w:hAnsi="Calibri" w:cs="Calibri"/>
          <w:sz w:val="22"/>
          <w:szCs w:val="22"/>
          <w:lang w:val="en-GB"/>
          <w:rPrChange w:id="700" w:author="Furl, Nicholas" w:date="2024-09-11T09:34:00Z" w16du:dateUtc="2024-09-11T08:34:00Z">
            <w:rPr>
              <w:rFonts w:ascii="Calibri" w:hAnsi="Calibri" w:cs="Calibri"/>
              <w:sz w:val="22"/>
              <w:szCs w:val="22"/>
            </w:rPr>
          </w:rPrChange>
        </w:rPr>
        <w:t xml:space="preserve">These parameter values </w:t>
      </w:r>
      <w:r w:rsidR="00517353" w:rsidRPr="005E59BB">
        <w:rPr>
          <w:rFonts w:ascii="Calibri" w:hAnsi="Calibri" w:cs="Calibri"/>
          <w:sz w:val="22"/>
          <w:szCs w:val="22"/>
          <w:lang w:val="en-GB"/>
          <w:rPrChange w:id="701" w:author="Furl, Nicholas" w:date="2024-09-11T09:34:00Z" w16du:dateUtc="2024-09-11T08:34:00Z">
            <w:rPr>
              <w:rFonts w:ascii="Calibri" w:hAnsi="Calibri" w:cs="Calibri"/>
              <w:sz w:val="22"/>
              <w:szCs w:val="22"/>
            </w:rPr>
          </w:rPrChange>
        </w:rPr>
        <w:t>become</w:t>
      </w:r>
      <w:r w:rsidR="0096782A" w:rsidRPr="005E59BB">
        <w:rPr>
          <w:rFonts w:ascii="Calibri" w:hAnsi="Calibri" w:cs="Calibri"/>
          <w:sz w:val="22"/>
          <w:szCs w:val="22"/>
          <w:lang w:val="en-GB"/>
          <w:rPrChange w:id="702" w:author="Furl, Nicholas" w:date="2024-09-11T09:34:00Z" w16du:dateUtc="2024-09-11T08:34:00Z">
            <w:rPr>
              <w:rFonts w:ascii="Calibri" w:hAnsi="Calibri" w:cs="Calibri"/>
              <w:sz w:val="22"/>
              <w:szCs w:val="22"/>
            </w:rPr>
          </w:rPrChange>
        </w:rPr>
        <w:t xml:space="preserve"> slightly positive in </w:t>
      </w:r>
      <w:r w:rsidR="00833B79" w:rsidRPr="005E59BB">
        <w:rPr>
          <w:rFonts w:ascii="Calibri" w:hAnsi="Calibri" w:cs="Calibri"/>
          <w:sz w:val="22"/>
          <w:szCs w:val="22"/>
          <w:lang w:val="en-GB"/>
          <w:rPrChange w:id="703" w:author="Furl, Nicholas" w:date="2024-09-11T09:34:00Z" w16du:dateUtc="2024-09-11T08:34:00Z">
            <w:rPr>
              <w:rFonts w:ascii="Calibri" w:hAnsi="Calibri" w:cs="Calibri"/>
              <w:sz w:val="22"/>
              <w:szCs w:val="22"/>
            </w:rPr>
          </w:rPrChange>
        </w:rPr>
        <w:t>many</w:t>
      </w:r>
      <w:r w:rsidR="0096782A" w:rsidRPr="005E59BB">
        <w:rPr>
          <w:rFonts w:ascii="Calibri" w:hAnsi="Calibri" w:cs="Calibri"/>
          <w:sz w:val="22"/>
          <w:szCs w:val="22"/>
          <w:lang w:val="en-GB"/>
          <w:rPrChange w:id="704" w:author="Furl, Nicholas" w:date="2024-09-11T09:34:00Z" w16du:dateUtc="2024-09-11T08:34:00Z">
            <w:rPr>
              <w:rFonts w:ascii="Calibri" w:hAnsi="Calibri" w:cs="Calibri"/>
              <w:sz w:val="22"/>
              <w:szCs w:val="22"/>
            </w:rPr>
          </w:rPrChange>
        </w:rPr>
        <w:t xml:space="preserve"> full conditions, in which undersampling appears reduced</w:t>
      </w:r>
      <w:r w:rsidR="00550466" w:rsidRPr="005E59BB">
        <w:rPr>
          <w:rFonts w:ascii="Calibri" w:hAnsi="Calibri" w:cs="Calibri"/>
          <w:sz w:val="22"/>
          <w:szCs w:val="22"/>
          <w:lang w:val="en-GB"/>
          <w:rPrChange w:id="705" w:author="Furl, Nicholas" w:date="2024-09-11T09:34:00Z" w16du:dateUtc="2024-09-11T08:34:00Z">
            <w:rPr>
              <w:rFonts w:ascii="Calibri" w:hAnsi="Calibri" w:cs="Calibri"/>
              <w:sz w:val="22"/>
              <w:szCs w:val="22"/>
            </w:rPr>
          </w:rPrChange>
        </w:rPr>
        <w:t xml:space="preserve"> (e.g., Figure S8)</w:t>
      </w:r>
      <w:r w:rsidR="0096782A" w:rsidRPr="005E59BB">
        <w:rPr>
          <w:rFonts w:ascii="Calibri" w:hAnsi="Calibri" w:cs="Calibri"/>
          <w:sz w:val="22"/>
          <w:szCs w:val="22"/>
          <w:lang w:val="en-GB"/>
          <w:rPrChange w:id="706" w:author="Furl, Nicholas" w:date="2024-09-11T09:34:00Z" w16du:dateUtc="2024-09-11T08:34:00Z">
            <w:rPr>
              <w:rFonts w:ascii="Calibri" w:hAnsi="Calibri" w:cs="Calibri"/>
              <w:sz w:val="22"/>
              <w:szCs w:val="22"/>
            </w:rPr>
          </w:rPrChange>
        </w:rPr>
        <w:t xml:space="preserve">. Participants of course still make </w:t>
      </w:r>
      <w:r w:rsidR="0051004B" w:rsidRPr="005E59BB">
        <w:rPr>
          <w:rFonts w:ascii="Calibri" w:hAnsi="Calibri" w:cs="Calibri"/>
          <w:sz w:val="22"/>
          <w:szCs w:val="22"/>
          <w:lang w:val="en-GB"/>
          <w:rPrChange w:id="707" w:author="Furl, Nicholas" w:date="2024-09-11T09:34:00Z" w16du:dateUtc="2024-09-11T08:34:00Z">
            <w:rPr>
              <w:rFonts w:ascii="Calibri" w:hAnsi="Calibri" w:cs="Calibri"/>
              <w:sz w:val="22"/>
              <w:szCs w:val="22"/>
            </w:rPr>
          </w:rPrChange>
        </w:rPr>
        <w:t>some suboptimal decisions</w:t>
      </w:r>
      <w:r w:rsidR="0096782A" w:rsidRPr="005E59BB">
        <w:rPr>
          <w:rFonts w:ascii="Calibri" w:hAnsi="Calibri" w:cs="Calibri"/>
          <w:sz w:val="22"/>
          <w:szCs w:val="22"/>
          <w:lang w:val="en-GB"/>
          <w:rPrChange w:id="708" w:author="Furl, Nicholas" w:date="2024-09-11T09:34:00Z" w16du:dateUtc="2024-09-11T08:34:00Z">
            <w:rPr>
              <w:rFonts w:ascii="Calibri" w:hAnsi="Calibri" w:cs="Calibri"/>
              <w:sz w:val="22"/>
              <w:szCs w:val="22"/>
            </w:rPr>
          </w:rPrChange>
        </w:rPr>
        <w:t xml:space="preserve"> in these full conditions and our data suggests that mis-specified prior expectations may account for these suboptimal decisions as well. </w:t>
      </w:r>
    </w:p>
    <w:p w14:paraId="0C94E889" w14:textId="7506BA24" w:rsidR="00FB1032" w:rsidRPr="0098239B" w:rsidRDefault="0096782A" w:rsidP="00A75468">
      <w:pPr>
        <w:spacing w:line="480" w:lineRule="auto"/>
        <w:ind w:firstLine="720"/>
        <w:rPr>
          <w:rFonts w:ascii="Calibri" w:hAnsi="Calibri" w:cs="Calibri"/>
          <w:color w:val="0070C0"/>
          <w:sz w:val="22"/>
          <w:szCs w:val="22"/>
          <w:lang w:val="en-GB"/>
          <w:rPrChange w:id="709" w:author="Furl, Nicholas" w:date="2024-09-11T13:44:00Z" w16du:dateUtc="2024-09-11T12:44:00Z">
            <w:rPr>
              <w:rFonts w:ascii="Calibri" w:hAnsi="Calibri" w:cs="Calibri"/>
              <w:sz w:val="22"/>
              <w:szCs w:val="22"/>
            </w:rPr>
          </w:rPrChange>
        </w:rPr>
      </w:pPr>
      <w:r w:rsidRPr="0098239B">
        <w:rPr>
          <w:rFonts w:ascii="Calibri" w:hAnsi="Calibri" w:cs="Calibri"/>
          <w:color w:val="0070C0"/>
          <w:sz w:val="22"/>
          <w:szCs w:val="22"/>
          <w:lang w:val="en-GB"/>
          <w:rPrChange w:id="710" w:author="Furl, Nicholas" w:date="2024-09-11T13:44:00Z" w16du:dateUtc="2024-09-11T12:44:00Z">
            <w:rPr>
              <w:rFonts w:ascii="Calibri" w:hAnsi="Calibri" w:cs="Calibri"/>
              <w:sz w:val="22"/>
              <w:szCs w:val="22"/>
            </w:rPr>
          </w:rPrChange>
        </w:rPr>
        <w:t xml:space="preserve">We should note, however, that the </w:t>
      </w:r>
      <w:del w:id="711" w:author="Furl, Nicholas" w:date="2024-09-10T17:07:00Z" w16du:dateUtc="2024-09-10T16:07:00Z">
        <w:r w:rsidRPr="0098239B" w:rsidDel="00713C38">
          <w:rPr>
            <w:rFonts w:ascii="Calibri" w:hAnsi="Calibri" w:cs="Calibri"/>
            <w:color w:val="0070C0"/>
            <w:sz w:val="22"/>
            <w:szCs w:val="22"/>
            <w:lang w:val="en-GB"/>
            <w:rPrChange w:id="712" w:author="Furl, Nicholas" w:date="2024-09-11T13:44:00Z" w16du:dateUtc="2024-09-11T12:44:00Z">
              <w:rPr>
                <w:rFonts w:ascii="Calibri" w:hAnsi="Calibri" w:cs="Calibri"/>
                <w:sz w:val="22"/>
                <w:szCs w:val="22"/>
              </w:rPr>
            </w:rPrChange>
          </w:rPr>
          <w:delText>CS</w:delText>
        </w:r>
      </w:del>
      <w:ins w:id="713" w:author="Furl, Nicholas" w:date="2024-09-10T17:07:00Z" w16du:dateUtc="2024-09-10T16:07:00Z">
        <w:r w:rsidR="00713C38" w:rsidRPr="0098239B">
          <w:rPr>
            <w:rFonts w:ascii="Calibri" w:hAnsi="Calibri" w:cs="Calibri"/>
            <w:color w:val="0070C0"/>
            <w:sz w:val="22"/>
            <w:szCs w:val="22"/>
            <w:lang w:val="en-GB"/>
            <w:rPrChange w:id="714" w:author="Furl, Nicholas" w:date="2024-09-11T13:44:00Z" w16du:dateUtc="2024-09-11T12:44:00Z">
              <w:rPr>
                <w:rFonts w:ascii="Calibri" w:hAnsi="Calibri" w:cs="Calibri"/>
                <w:sz w:val="22"/>
                <w:szCs w:val="22"/>
              </w:rPr>
            </w:rPrChange>
          </w:rPr>
          <w:t>Cost to Sample</w:t>
        </w:r>
      </w:ins>
      <w:r w:rsidRPr="0098239B">
        <w:rPr>
          <w:rFonts w:ascii="Calibri" w:hAnsi="Calibri" w:cs="Calibri"/>
          <w:color w:val="0070C0"/>
          <w:sz w:val="22"/>
          <w:szCs w:val="22"/>
          <w:lang w:val="en-GB"/>
          <w:rPrChange w:id="715" w:author="Furl, Nicholas" w:date="2024-09-11T13:44:00Z" w16du:dateUtc="2024-09-11T12:44:00Z">
            <w:rPr>
              <w:rFonts w:ascii="Calibri" w:hAnsi="Calibri" w:cs="Calibri"/>
              <w:sz w:val="22"/>
              <w:szCs w:val="22"/>
            </w:rPr>
          </w:rPrChange>
        </w:rPr>
        <w:t xml:space="preserve"> model – in which participants perceive sampling itself to be costly or rewarding – well-fit a substantial number of participants and therefore may well have influenced suboptimal decisions in many of our participants as well. </w:t>
      </w:r>
      <w:ins w:id="716" w:author="Furl, Nicholas" w:date="2024-09-11T10:24:00Z" w16du:dateUtc="2024-09-11T09:24:00Z">
        <w:r w:rsidR="00C02D71" w:rsidRPr="0098239B">
          <w:rPr>
            <w:rFonts w:ascii="Calibri" w:hAnsi="Calibri" w:cs="Calibri"/>
            <w:color w:val="0070C0"/>
            <w:sz w:val="22"/>
            <w:szCs w:val="22"/>
            <w:lang w:val="en-GB"/>
            <w:rPrChange w:id="717" w:author="Furl, Nicholas" w:date="2024-09-11T13:44:00Z" w16du:dateUtc="2024-09-11T12:44:00Z">
              <w:rPr>
                <w:rFonts w:ascii="Calibri" w:hAnsi="Calibri" w:cs="Calibri"/>
                <w:sz w:val="22"/>
                <w:szCs w:val="22"/>
                <w:lang w:val="en-GB"/>
              </w:rPr>
            </w:rPrChange>
          </w:rPr>
          <w:t xml:space="preserve">Indeed, all our models well-predicted participants’ mean sampling rates, participants’ </w:t>
        </w:r>
      </w:ins>
      <w:ins w:id="718" w:author="Furl, Nicholas" w:date="2024-09-11T10:25:00Z" w16du:dateUtc="2024-09-11T09:25:00Z">
        <w:r w:rsidR="00C02D71" w:rsidRPr="0098239B">
          <w:rPr>
            <w:rFonts w:ascii="Calibri" w:hAnsi="Calibri" w:cs="Calibri"/>
            <w:color w:val="0070C0"/>
            <w:sz w:val="22"/>
            <w:szCs w:val="22"/>
            <w:lang w:val="en-GB"/>
            <w:rPrChange w:id="719" w:author="Furl, Nicholas" w:date="2024-09-11T13:44:00Z" w16du:dateUtc="2024-09-11T12:44:00Z">
              <w:rPr>
                <w:rFonts w:ascii="Calibri" w:hAnsi="Calibri" w:cs="Calibri"/>
                <w:sz w:val="22"/>
                <w:szCs w:val="22"/>
                <w:lang w:val="en-GB"/>
              </w:rPr>
            </w:rPrChange>
          </w:rPr>
          <w:t xml:space="preserve">mean </w:t>
        </w:r>
      </w:ins>
      <w:ins w:id="720" w:author="Furl, Nicholas" w:date="2024-09-11T10:24:00Z" w16du:dateUtc="2024-09-11T09:24:00Z">
        <w:r w:rsidR="00C02D71" w:rsidRPr="0098239B">
          <w:rPr>
            <w:rFonts w:ascii="Calibri" w:hAnsi="Calibri" w:cs="Calibri"/>
            <w:color w:val="0070C0"/>
            <w:sz w:val="22"/>
            <w:szCs w:val="22"/>
            <w:lang w:val="en-GB"/>
            <w:rPrChange w:id="721" w:author="Furl, Nicholas" w:date="2024-09-11T13:44:00Z" w16du:dateUtc="2024-09-11T12:44:00Z">
              <w:rPr>
                <w:rFonts w:ascii="Calibri" w:hAnsi="Calibri" w:cs="Calibri"/>
                <w:sz w:val="22"/>
                <w:szCs w:val="22"/>
                <w:lang w:val="en-GB"/>
              </w:rPr>
            </w:rPrChange>
          </w:rPr>
          <w:t xml:space="preserve">rank of chosen options </w:t>
        </w:r>
      </w:ins>
      <w:ins w:id="722" w:author="Furl, Nicholas" w:date="2024-09-11T10:25:00Z" w16du:dateUtc="2024-09-11T09:25:00Z">
        <w:r w:rsidR="00C02D71" w:rsidRPr="0098239B">
          <w:rPr>
            <w:rFonts w:ascii="Calibri" w:hAnsi="Calibri" w:cs="Calibri"/>
            <w:color w:val="0070C0"/>
            <w:sz w:val="22"/>
            <w:szCs w:val="22"/>
            <w:lang w:val="en-GB"/>
            <w:rPrChange w:id="723" w:author="Furl, Nicholas" w:date="2024-09-11T13:44:00Z" w16du:dateUtc="2024-09-11T12:44:00Z">
              <w:rPr>
                <w:rFonts w:ascii="Calibri" w:hAnsi="Calibri" w:cs="Calibri"/>
                <w:sz w:val="22"/>
                <w:szCs w:val="22"/>
                <w:lang w:val="en-GB"/>
              </w:rPr>
            </w:rPrChange>
          </w:rPr>
          <w:t xml:space="preserve">(except for the Cut Off heuristic, which obtained much lower ranks than participants). Our </w:t>
        </w:r>
      </w:ins>
      <w:ins w:id="724" w:author="Furl, Nicholas" w:date="2024-09-11T10:26:00Z" w16du:dateUtc="2024-09-11T09:26:00Z">
        <w:r w:rsidR="00C02D71" w:rsidRPr="0098239B">
          <w:rPr>
            <w:rFonts w:ascii="Calibri" w:hAnsi="Calibri" w:cs="Calibri"/>
            <w:color w:val="0070C0"/>
            <w:sz w:val="22"/>
            <w:szCs w:val="22"/>
            <w:lang w:val="en-GB"/>
            <w:rPrChange w:id="725" w:author="Furl, Nicholas" w:date="2024-09-11T13:44:00Z" w16du:dateUtc="2024-09-11T12:44:00Z">
              <w:rPr>
                <w:rFonts w:ascii="Calibri" w:hAnsi="Calibri" w:cs="Calibri"/>
                <w:sz w:val="22"/>
                <w:szCs w:val="22"/>
                <w:lang w:val="en-GB"/>
              </w:rPr>
            </w:rPrChange>
          </w:rPr>
          <w:t xml:space="preserve">supplementary </w:t>
        </w:r>
      </w:ins>
      <w:ins w:id="726" w:author="Furl, Nicholas" w:date="2024-09-11T10:25:00Z" w16du:dateUtc="2024-09-11T09:25:00Z">
        <w:r w:rsidR="00C02D71" w:rsidRPr="0098239B">
          <w:rPr>
            <w:rFonts w:ascii="Calibri" w:hAnsi="Calibri" w:cs="Calibri"/>
            <w:color w:val="0070C0"/>
            <w:sz w:val="22"/>
            <w:szCs w:val="22"/>
            <w:lang w:val="en-GB"/>
            <w:rPrChange w:id="727" w:author="Furl, Nicholas" w:date="2024-09-11T13:44:00Z" w16du:dateUtc="2024-09-11T12:44:00Z">
              <w:rPr>
                <w:rFonts w:ascii="Calibri" w:hAnsi="Calibri" w:cs="Calibri"/>
                <w:sz w:val="22"/>
                <w:szCs w:val="22"/>
                <w:lang w:val="en-GB"/>
              </w:rPr>
            </w:rPrChange>
          </w:rPr>
          <w:t>analys</w:t>
        </w:r>
      </w:ins>
      <w:ins w:id="728" w:author="Furl, Nicholas" w:date="2024-09-11T10:26:00Z" w16du:dateUtc="2024-09-11T09:26:00Z">
        <w:r w:rsidR="00C02D71" w:rsidRPr="0098239B">
          <w:rPr>
            <w:rFonts w:ascii="Calibri" w:hAnsi="Calibri" w:cs="Calibri"/>
            <w:color w:val="0070C0"/>
            <w:sz w:val="22"/>
            <w:szCs w:val="22"/>
            <w:lang w:val="en-GB"/>
            <w:rPrChange w:id="729" w:author="Furl, Nicholas" w:date="2024-09-11T13:44:00Z" w16du:dateUtc="2024-09-11T12:44:00Z">
              <w:rPr>
                <w:rFonts w:ascii="Calibri" w:hAnsi="Calibri" w:cs="Calibri"/>
                <w:sz w:val="22"/>
                <w:szCs w:val="22"/>
                <w:lang w:val="en-GB"/>
              </w:rPr>
            </w:rPrChange>
          </w:rPr>
          <w:t>e</w:t>
        </w:r>
      </w:ins>
      <w:ins w:id="730" w:author="Furl, Nicholas" w:date="2024-09-11T10:25:00Z" w16du:dateUtc="2024-09-11T09:25:00Z">
        <w:r w:rsidR="00C02D71" w:rsidRPr="0098239B">
          <w:rPr>
            <w:rFonts w:ascii="Calibri" w:hAnsi="Calibri" w:cs="Calibri"/>
            <w:color w:val="0070C0"/>
            <w:sz w:val="22"/>
            <w:szCs w:val="22"/>
            <w:lang w:val="en-GB"/>
            <w:rPrChange w:id="731" w:author="Furl, Nicholas" w:date="2024-09-11T13:44:00Z" w16du:dateUtc="2024-09-11T12:44:00Z">
              <w:rPr>
                <w:rFonts w:ascii="Calibri" w:hAnsi="Calibri" w:cs="Calibri"/>
                <w:sz w:val="22"/>
                <w:szCs w:val="22"/>
                <w:lang w:val="en-GB"/>
              </w:rPr>
            </w:rPrChange>
          </w:rPr>
          <w:t xml:space="preserve">s of the large sample in </w:t>
        </w:r>
      </w:ins>
      <w:ins w:id="732" w:author="Furl, Nicholas" w:date="2024-09-11T10:26:00Z" w16du:dateUtc="2024-09-11T09:26:00Z">
        <w:r w:rsidR="00C02D71" w:rsidRPr="0098239B">
          <w:rPr>
            <w:rFonts w:ascii="Calibri" w:hAnsi="Calibri" w:cs="Calibri"/>
            <w:color w:val="0070C0"/>
            <w:sz w:val="22"/>
            <w:szCs w:val="22"/>
            <w:lang w:val="en-GB"/>
            <w:rPrChange w:id="733" w:author="Furl, Nicholas" w:date="2024-09-11T13:44:00Z" w16du:dateUtc="2024-09-11T12:44:00Z">
              <w:rPr>
                <w:rFonts w:ascii="Calibri" w:hAnsi="Calibri" w:cs="Calibri"/>
                <w:sz w:val="22"/>
                <w:szCs w:val="22"/>
                <w:lang w:val="en-GB"/>
              </w:rPr>
            </w:rPrChange>
          </w:rPr>
          <w:t xml:space="preserve">Study 2 (See Supplementary Materials) </w:t>
        </w:r>
      </w:ins>
      <w:ins w:id="734" w:author="Furl, Nicholas" w:date="2024-09-11T10:27:00Z" w16du:dateUtc="2024-09-11T09:27:00Z">
        <w:r w:rsidR="00C02D71" w:rsidRPr="0098239B">
          <w:rPr>
            <w:rFonts w:ascii="Calibri" w:hAnsi="Calibri" w:cs="Calibri"/>
            <w:color w:val="0070C0"/>
            <w:sz w:val="22"/>
            <w:szCs w:val="22"/>
            <w:lang w:val="en-GB"/>
            <w:rPrChange w:id="735" w:author="Furl, Nicholas" w:date="2024-09-11T13:44:00Z" w16du:dateUtc="2024-09-11T12:44:00Z">
              <w:rPr>
                <w:rFonts w:ascii="Calibri" w:hAnsi="Calibri" w:cs="Calibri"/>
                <w:sz w:val="22"/>
                <w:szCs w:val="22"/>
                <w:lang w:val="en-GB"/>
              </w:rPr>
            </w:rPrChange>
          </w:rPr>
          <w:t xml:space="preserve">also suggests individual differences in participant sampling rates were well-predicted by all three models. </w:t>
        </w:r>
        <w:proofErr w:type="gramStart"/>
        <w:r w:rsidR="00C02D71" w:rsidRPr="0098239B">
          <w:rPr>
            <w:rFonts w:ascii="Calibri" w:hAnsi="Calibri" w:cs="Calibri"/>
            <w:color w:val="0070C0"/>
            <w:sz w:val="22"/>
            <w:szCs w:val="22"/>
            <w:lang w:val="en-GB"/>
            <w:rPrChange w:id="736" w:author="Furl, Nicholas" w:date="2024-09-11T13:44:00Z" w16du:dateUtc="2024-09-11T12:44:00Z">
              <w:rPr>
                <w:rFonts w:ascii="Calibri" w:hAnsi="Calibri" w:cs="Calibri"/>
                <w:sz w:val="22"/>
                <w:szCs w:val="22"/>
                <w:lang w:val="en-GB"/>
              </w:rPr>
            </w:rPrChange>
          </w:rPr>
          <w:t>And,</w:t>
        </w:r>
        <w:proofErr w:type="gramEnd"/>
        <w:r w:rsidR="00C02D71" w:rsidRPr="0098239B">
          <w:rPr>
            <w:rFonts w:ascii="Calibri" w:hAnsi="Calibri" w:cs="Calibri"/>
            <w:color w:val="0070C0"/>
            <w:sz w:val="22"/>
            <w:szCs w:val="22"/>
            <w:lang w:val="en-GB"/>
            <w:rPrChange w:id="737" w:author="Furl, Nicholas" w:date="2024-09-11T13:44:00Z" w16du:dateUtc="2024-09-11T12:44:00Z">
              <w:rPr>
                <w:rFonts w:ascii="Calibri" w:hAnsi="Calibri" w:cs="Calibri"/>
                <w:sz w:val="22"/>
                <w:szCs w:val="22"/>
                <w:lang w:val="en-GB"/>
              </w:rPr>
            </w:rPrChange>
          </w:rPr>
          <w:t xml:space="preserve"> participants’ sequence specific thresholds were approximated by all three models. </w:t>
        </w:r>
      </w:ins>
      <w:ins w:id="738" w:author="Furl, Nicholas" w:date="2024-09-11T10:28:00Z" w16du:dateUtc="2024-09-11T09:28:00Z">
        <w:r w:rsidR="00C02D71" w:rsidRPr="0098239B">
          <w:rPr>
            <w:rFonts w:ascii="Calibri" w:hAnsi="Calibri" w:cs="Calibri"/>
            <w:color w:val="0070C0"/>
            <w:sz w:val="22"/>
            <w:szCs w:val="22"/>
            <w:lang w:val="en-GB"/>
            <w:rPrChange w:id="739" w:author="Furl, Nicholas" w:date="2024-09-11T13:44:00Z" w16du:dateUtc="2024-09-11T12:44:00Z">
              <w:rPr>
                <w:rFonts w:ascii="Calibri" w:hAnsi="Calibri" w:cs="Calibri"/>
                <w:sz w:val="22"/>
                <w:szCs w:val="22"/>
                <w:lang w:val="en-GB"/>
              </w:rPr>
            </w:rPrChange>
          </w:rPr>
          <w:t xml:space="preserve">The framework we promote here, therefore – using an ideal observer to model accurate performance and then </w:t>
        </w:r>
        <w:r w:rsidR="00C02D71" w:rsidRPr="0098239B">
          <w:rPr>
            <w:rFonts w:ascii="Calibri" w:hAnsi="Calibri" w:cs="Calibri"/>
            <w:color w:val="0070C0"/>
            <w:sz w:val="22"/>
            <w:szCs w:val="22"/>
            <w:lang w:val="en-GB"/>
            <w:rPrChange w:id="740" w:author="Furl, Nicholas" w:date="2024-09-11T13:44:00Z" w16du:dateUtc="2024-09-11T12:44:00Z">
              <w:rPr>
                <w:rFonts w:ascii="Calibri" w:hAnsi="Calibri" w:cs="Calibri"/>
                <w:sz w:val="22"/>
                <w:szCs w:val="22"/>
                <w:lang w:val="en-GB"/>
              </w:rPr>
            </w:rPrChange>
          </w:rPr>
          <w:lastRenderedPageBreak/>
          <w:t>parameterising it to account for systematic bias – appears to produce models that predict participant data with reasonable accu</w:t>
        </w:r>
      </w:ins>
      <w:ins w:id="741" w:author="Furl, Nicholas" w:date="2024-09-11T10:29:00Z" w16du:dateUtc="2024-09-11T09:29:00Z">
        <w:r w:rsidR="00C02D71" w:rsidRPr="0098239B">
          <w:rPr>
            <w:rFonts w:ascii="Calibri" w:hAnsi="Calibri" w:cs="Calibri"/>
            <w:color w:val="0070C0"/>
            <w:sz w:val="22"/>
            <w:szCs w:val="22"/>
            <w:lang w:val="en-GB"/>
            <w:rPrChange w:id="742" w:author="Furl, Nicholas" w:date="2024-09-11T13:44:00Z" w16du:dateUtc="2024-09-11T12:44:00Z">
              <w:rPr>
                <w:rFonts w:ascii="Calibri" w:hAnsi="Calibri" w:cs="Calibri"/>
                <w:sz w:val="22"/>
                <w:szCs w:val="22"/>
                <w:lang w:val="en-GB"/>
              </w:rPr>
            </w:rPrChange>
          </w:rPr>
          <w:t xml:space="preserve">racy. </w:t>
        </w:r>
        <w:proofErr w:type="gramStart"/>
        <w:r w:rsidR="00C02D71" w:rsidRPr="0098239B">
          <w:rPr>
            <w:rFonts w:ascii="Calibri" w:hAnsi="Calibri" w:cs="Calibri"/>
            <w:color w:val="0070C0"/>
            <w:sz w:val="22"/>
            <w:szCs w:val="22"/>
            <w:lang w:val="en-GB"/>
            <w:rPrChange w:id="743" w:author="Furl, Nicholas" w:date="2024-09-11T13:44:00Z" w16du:dateUtc="2024-09-11T12:44:00Z">
              <w:rPr>
                <w:rFonts w:ascii="Calibri" w:hAnsi="Calibri" w:cs="Calibri"/>
                <w:sz w:val="22"/>
                <w:szCs w:val="22"/>
                <w:lang w:val="en-GB"/>
              </w:rPr>
            </w:rPrChange>
          </w:rPr>
          <w:t>Moreover</w:t>
        </w:r>
        <w:proofErr w:type="gramEnd"/>
        <w:r w:rsidR="00C02D71" w:rsidRPr="0098239B">
          <w:rPr>
            <w:rFonts w:ascii="Calibri" w:hAnsi="Calibri" w:cs="Calibri"/>
            <w:color w:val="0070C0"/>
            <w:sz w:val="22"/>
            <w:szCs w:val="22"/>
            <w:lang w:val="en-GB"/>
            <w:rPrChange w:id="744" w:author="Furl, Nicholas" w:date="2024-09-11T13:44:00Z" w16du:dateUtc="2024-09-11T12:44:00Z">
              <w:rPr>
                <w:rFonts w:ascii="Calibri" w:hAnsi="Calibri" w:cs="Calibri"/>
                <w:sz w:val="22"/>
                <w:szCs w:val="22"/>
                <w:lang w:val="en-GB"/>
              </w:rPr>
            </w:rPrChange>
          </w:rPr>
          <w:t xml:space="preserve"> different participants in the same sample might adopt </w:t>
        </w:r>
      </w:ins>
      <w:ins w:id="745" w:author="Furl, Nicholas" w:date="2024-09-11T10:30:00Z" w16du:dateUtc="2024-09-11T09:30:00Z">
        <w:r w:rsidR="00C02D71" w:rsidRPr="0098239B">
          <w:rPr>
            <w:rFonts w:ascii="Calibri" w:hAnsi="Calibri" w:cs="Calibri"/>
            <w:color w:val="0070C0"/>
            <w:sz w:val="22"/>
            <w:szCs w:val="22"/>
            <w:lang w:val="en-GB"/>
            <w:rPrChange w:id="746" w:author="Furl, Nicholas" w:date="2024-09-11T13:44:00Z" w16du:dateUtc="2024-09-11T12:44:00Z">
              <w:rPr>
                <w:rFonts w:ascii="Calibri" w:hAnsi="Calibri" w:cs="Calibri"/>
                <w:sz w:val="22"/>
                <w:szCs w:val="22"/>
                <w:lang w:val="en-GB"/>
              </w:rPr>
            </w:rPrChange>
          </w:rPr>
          <w:t>any of these</w:t>
        </w:r>
      </w:ins>
      <w:ins w:id="747" w:author="Furl, Nicholas" w:date="2024-09-11T10:29:00Z" w16du:dateUtc="2024-09-11T09:29:00Z">
        <w:r w:rsidR="00C02D71" w:rsidRPr="0098239B">
          <w:rPr>
            <w:rFonts w:ascii="Calibri" w:hAnsi="Calibri" w:cs="Calibri"/>
            <w:color w:val="0070C0"/>
            <w:sz w:val="22"/>
            <w:szCs w:val="22"/>
            <w:lang w:val="en-GB"/>
            <w:rPrChange w:id="748" w:author="Furl, Nicholas" w:date="2024-09-11T13:44:00Z" w16du:dateUtc="2024-09-11T12:44:00Z">
              <w:rPr>
                <w:rFonts w:ascii="Calibri" w:hAnsi="Calibri" w:cs="Calibri"/>
                <w:sz w:val="22"/>
                <w:szCs w:val="22"/>
                <w:lang w:val="en-GB"/>
              </w:rPr>
            </w:rPrChange>
          </w:rPr>
          <w:t xml:space="preserve"> strategies</w:t>
        </w:r>
      </w:ins>
      <w:ins w:id="749" w:author="Furl, Nicholas" w:date="2024-09-11T10:30:00Z" w16du:dateUtc="2024-09-11T09:30:00Z">
        <w:r w:rsidR="00C02D71" w:rsidRPr="0098239B">
          <w:rPr>
            <w:rFonts w:ascii="Calibri" w:hAnsi="Calibri" w:cs="Calibri"/>
            <w:color w:val="0070C0"/>
            <w:sz w:val="22"/>
            <w:szCs w:val="22"/>
            <w:lang w:val="en-GB"/>
            <w:rPrChange w:id="750" w:author="Furl, Nicholas" w:date="2024-09-11T13:44:00Z" w16du:dateUtc="2024-09-11T12:44:00Z">
              <w:rPr>
                <w:rFonts w:ascii="Calibri" w:hAnsi="Calibri" w:cs="Calibri"/>
                <w:sz w:val="22"/>
                <w:szCs w:val="22"/>
                <w:lang w:val="en-GB"/>
              </w:rPr>
            </w:rPrChange>
          </w:rPr>
          <w:t>, even if the Biased Prior strategy might be the most common. It is not clear yet what choices exa</w:t>
        </w:r>
      </w:ins>
      <w:ins w:id="751" w:author="Furl, Nicholas" w:date="2024-09-11T10:31:00Z" w16du:dateUtc="2024-09-11T09:31:00Z">
        <w:r w:rsidR="00C02D71" w:rsidRPr="0098239B">
          <w:rPr>
            <w:rFonts w:ascii="Calibri" w:hAnsi="Calibri" w:cs="Calibri"/>
            <w:color w:val="0070C0"/>
            <w:sz w:val="22"/>
            <w:szCs w:val="22"/>
            <w:lang w:val="en-GB"/>
            <w:rPrChange w:id="752" w:author="Furl, Nicholas" w:date="2024-09-11T13:44:00Z" w16du:dateUtc="2024-09-11T12:44:00Z">
              <w:rPr>
                <w:rFonts w:ascii="Calibri" w:hAnsi="Calibri" w:cs="Calibri"/>
                <w:sz w:val="22"/>
                <w:szCs w:val="22"/>
                <w:lang w:val="en-GB"/>
              </w:rPr>
            </w:rPrChange>
          </w:rPr>
          <w:t xml:space="preserve">ctly </w:t>
        </w:r>
      </w:ins>
      <w:ins w:id="753" w:author="Furl, Nicholas" w:date="2024-09-11T10:30:00Z" w16du:dateUtc="2024-09-11T09:30:00Z">
        <w:r w:rsidR="00C02D71" w:rsidRPr="0098239B">
          <w:rPr>
            <w:rFonts w:ascii="Calibri" w:hAnsi="Calibri" w:cs="Calibri"/>
            <w:color w:val="0070C0"/>
            <w:sz w:val="22"/>
            <w:szCs w:val="22"/>
            <w:lang w:val="en-GB"/>
            <w:rPrChange w:id="754" w:author="Furl, Nicholas" w:date="2024-09-11T13:44:00Z" w16du:dateUtc="2024-09-11T12:44:00Z">
              <w:rPr>
                <w:rFonts w:ascii="Calibri" w:hAnsi="Calibri" w:cs="Calibri"/>
                <w:sz w:val="22"/>
                <w:szCs w:val="22"/>
                <w:lang w:val="en-GB"/>
              </w:rPr>
            </w:rPrChange>
          </w:rPr>
          <w:t>the Biased Prior is superior at predicting</w:t>
        </w:r>
      </w:ins>
      <w:ins w:id="755" w:author="Furl, Nicholas" w:date="2024-09-11T10:31:00Z" w16du:dateUtc="2024-09-11T09:31:00Z">
        <w:r w:rsidR="00C02D71" w:rsidRPr="0098239B">
          <w:rPr>
            <w:rFonts w:ascii="Calibri" w:hAnsi="Calibri" w:cs="Calibri"/>
            <w:color w:val="0070C0"/>
            <w:sz w:val="22"/>
            <w:szCs w:val="22"/>
            <w:lang w:val="en-GB"/>
            <w:rPrChange w:id="756" w:author="Furl, Nicholas" w:date="2024-09-11T13:44:00Z" w16du:dateUtc="2024-09-11T12:44:00Z">
              <w:rPr>
                <w:rFonts w:ascii="Calibri" w:hAnsi="Calibri" w:cs="Calibri"/>
                <w:sz w:val="22"/>
                <w:szCs w:val="22"/>
                <w:lang w:val="en-GB"/>
              </w:rPr>
            </w:rPrChange>
          </w:rPr>
          <w:t>, compared to other models. Our recommendation is that these models be compared on paradigms specificall</w:t>
        </w:r>
      </w:ins>
      <w:ins w:id="757" w:author="Furl, Nicholas" w:date="2024-09-11T10:32:00Z" w16du:dateUtc="2024-09-11T09:32:00Z">
        <w:r w:rsidR="00C02D71" w:rsidRPr="0098239B">
          <w:rPr>
            <w:rFonts w:ascii="Calibri" w:hAnsi="Calibri" w:cs="Calibri"/>
            <w:color w:val="0070C0"/>
            <w:sz w:val="22"/>
            <w:szCs w:val="22"/>
            <w:lang w:val="en-GB"/>
            <w:rPrChange w:id="758" w:author="Furl, Nicholas" w:date="2024-09-11T13:44:00Z" w16du:dateUtc="2024-09-11T12:44:00Z">
              <w:rPr>
                <w:rFonts w:ascii="Calibri" w:hAnsi="Calibri" w:cs="Calibri"/>
                <w:sz w:val="22"/>
                <w:szCs w:val="22"/>
                <w:lang w:val="en-GB"/>
              </w:rPr>
            </w:rPrChange>
          </w:rPr>
          <w:t>y designed to test this hypothesis. For</w:t>
        </w:r>
      </w:ins>
      <w:ins w:id="759" w:author="Furl, Nicholas" w:date="2024-09-11T10:33:00Z" w16du:dateUtc="2024-09-11T09:33:00Z">
        <w:r w:rsidR="00C02D71" w:rsidRPr="0098239B">
          <w:rPr>
            <w:rFonts w:ascii="Calibri" w:hAnsi="Calibri" w:cs="Calibri"/>
            <w:color w:val="0070C0"/>
            <w:sz w:val="22"/>
            <w:szCs w:val="22"/>
            <w:lang w:val="en-GB"/>
            <w:rPrChange w:id="760" w:author="Furl, Nicholas" w:date="2024-09-11T13:44:00Z" w16du:dateUtc="2024-09-11T12:44:00Z">
              <w:rPr>
                <w:rFonts w:ascii="Calibri" w:hAnsi="Calibri" w:cs="Calibri"/>
                <w:sz w:val="22"/>
                <w:szCs w:val="22"/>
                <w:lang w:val="en-GB"/>
              </w:rPr>
            </w:rPrChange>
          </w:rPr>
          <w:t xml:space="preserve"> example, manipulations of participants’ expectations about upcoming option values (i.e., their prior) should </w:t>
        </w:r>
      </w:ins>
      <w:ins w:id="761" w:author="Furl, Nicholas" w:date="2024-09-11T10:34:00Z" w16du:dateUtc="2024-09-11T09:34:00Z">
        <w:r w:rsidR="00C02D71" w:rsidRPr="0098239B">
          <w:rPr>
            <w:rFonts w:ascii="Calibri" w:hAnsi="Calibri" w:cs="Calibri"/>
            <w:color w:val="0070C0"/>
            <w:sz w:val="22"/>
            <w:szCs w:val="22"/>
            <w:lang w:val="en-GB"/>
            <w:rPrChange w:id="762" w:author="Furl, Nicholas" w:date="2024-09-11T13:44:00Z" w16du:dateUtc="2024-09-11T12:44:00Z">
              <w:rPr>
                <w:rFonts w:ascii="Calibri" w:hAnsi="Calibri" w:cs="Calibri"/>
                <w:sz w:val="22"/>
                <w:szCs w:val="22"/>
                <w:lang w:val="en-GB"/>
              </w:rPr>
            </w:rPrChange>
          </w:rPr>
          <w:t>produce</w:t>
        </w:r>
      </w:ins>
      <w:ins w:id="763" w:author="Furl, Nicholas" w:date="2024-09-11T10:33:00Z" w16du:dateUtc="2024-09-11T09:33:00Z">
        <w:r w:rsidR="00C02D71" w:rsidRPr="0098239B">
          <w:rPr>
            <w:rFonts w:ascii="Calibri" w:hAnsi="Calibri" w:cs="Calibri"/>
            <w:color w:val="0070C0"/>
            <w:sz w:val="22"/>
            <w:szCs w:val="22"/>
            <w:lang w:val="en-GB"/>
            <w:rPrChange w:id="764" w:author="Furl, Nicholas" w:date="2024-09-11T13:44:00Z" w16du:dateUtc="2024-09-11T12:44:00Z">
              <w:rPr>
                <w:rFonts w:ascii="Calibri" w:hAnsi="Calibri" w:cs="Calibri"/>
                <w:sz w:val="22"/>
                <w:szCs w:val="22"/>
                <w:lang w:val="en-GB"/>
              </w:rPr>
            </w:rPrChange>
          </w:rPr>
          <w:t xml:space="preserve"> the types of systematically different decisions that would be predictable from a Biased Prior model.</w:t>
        </w:r>
      </w:ins>
    </w:p>
    <w:p w14:paraId="3234BC27" w14:textId="2017A6DE" w:rsidR="00726F24" w:rsidRPr="005E59BB" w:rsidRDefault="0030202E" w:rsidP="00726F24">
      <w:pPr>
        <w:spacing w:line="480" w:lineRule="auto"/>
        <w:ind w:firstLine="720"/>
        <w:rPr>
          <w:rFonts w:ascii="Calibri" w:hAnsi="Calibri" w:cs="Calibri"/>
          <w:sz w:val="22"/>
          <w:szCs w:val="22"/>
          <w:lang w:val="en-GB"/>
          <w:rPrChange w:id="765" w:author="Furl, Nicholas" w:date="2024-09-11T09:34:00Z" w16du:dateUtc="2024-09-11T08:34:00Z">
            <w:rPr>
              <w:rFonts w:ascii="Calibri" w:hAnsi="Calibri" w:cs="Calibri"/>
              <w:sz w:val="22"/>
              <w:szCs w:val="22"/>
            </w:rPr>
          </w:rPrChange>
        </w:rPr>
      </w:pPr>
      <w:bookmarkStart w:id="766" w:name="_Hlk176954723"/>
      <w:r w:rsidRPr="005E59BB">
        <w:rPr>
          <w:rFonts w:ascii="Calibri" w:hAnsi="Calibri" w:cs="Calibri"/>
          <w:sz w:val="22"/>
          <w:szCs w:val="22"/>
          <w:lang w:val="en-GB"/>
          <w:rPrChange w:id="767" w:author="Furl, Nicholas" w:date="2024-09-11T09:34:00Z" w16du:dateUtc="2024-09-11T08:34:00Z">
            <w:rPr>
              <w:rFonts w:ascii="Calibri" w:hAnsi="Calibri" w:cs="Calibri"/>
              <w:sz w:val="22"/>
              <w:szCs w:val="22"/>
            </w:rPr>
          </w:rPrChange>
        </w:rPr>
        <w:t>Our study alone cannot explain w</w:t>
      </w:r>
      <w:r w:rsidR="00A75468" w:rsidRPr="005E59BB">
        <w:rPr>
          <w:rFonts w:ascii="Calibri" w:hAnsi="Calibri" w:cs="Calibri"/>
          <w:sz w:val="22"/>
          <w:szCs w:val="22"/>
          <w:lang w:val="en-GB"/>
          <w:rPrChange w:id="768" w:author="Furl, Nicholas" w:date="2024-09-11T09:34:00Z" w16du:dateUtc="2024-09-11T08:34:00Z">
            <w:rPr>
              <w:rFonts w:ascii="Calibri" w:hAnsi="Calibri" w:cs="Calibri"/>
              <w:sz w:val="22"/>
              <w:szCs w:val="22"/>
            </w:rPr>
          </w:rPrChange>
        </w:rPr>
        <w:t xml:space="preserve">hence this </w:t>
      </w:r>
      <w:r w:rsidR="0096782A" w:rsidRPr="005E59BB">
        <w:rPr>
          <w:rFonts w:ascii="Calibri" w:hAnsi="Calibri" w:cs="Calibri"/>
          <w:sz w:val="22"/>
          <w:szCs w:val="22"/>
          <w:lang w:val="en-GB"/>
          <w:rPrChange w:id="769" w:author="Furl, Nicholas" w:date="2024-09-11T09:34:00Z" w16du:dateUtc="2024-09-11T08:34:00Z">
            <w:rPr>
              <w:rFonts w:ascii="Calibri" w:hAnsi="Calibri" w:cs="Calibri"/>
              <w:sz w:val="22"/>
              <w:szCs w:val="22"/>
            </w:rPr>
          </w:rPrChange>
        </w:rPr>
        <w:t>biased prior</w:t>
      </w:r>
      <w:r w:rsidR="00A75468" w:rsidRPr="005E59BB">
        <w:rPr>
          <w:rFonts w:ascii="Calibri" w:hAnsi="Calibri" w:cs="Calibri"/>
          <w:sz w:val="22"/>
          <w:szCs w:val="22"/>
          <w:lang w:val="en-GB"/>
          <w:rPrChange w:id="770" w:author="Furl, Nicholas" w:date="2024-09-11T09:34:00Z" w16du:dateUtc="2024-09-11T08:34:00Z">
            <w:rPr>
              <w:rFonts w:ascii="Calibri" w:hAnsi="Calibri" w:cs="Calibri"/>
              <w:sz w:val="22"/>
              <w:szCs w:val="22"/>
            </w:rPr>
          </w:rPrChange>
        </w:rPr>
        <w:t xml:space="preserve"> arise</w:t>
      </w:r>
      <w:r w:rsidRPr="005E59BB">
        <w:rPr>
          <w:rFonts w:ascii="Calibri" w:hAnsi="Calibri" w:cs="Calibri"/>
          <w:sz w:val="22"/>
          <w:szCs w:val="22"/>
          <w:lang w:val="en-GB"/>
          <w:rPrChange w:id="771" w:author="Furl, Nicholas" w:date="2024-09-11T09:34:00Z" w16du:dateUtc="2024-09-11T08:34:00Z">
            <w:rPr>
              <w:rFonts w:ascii="Calibri" w:hAnsi="Calibri" w:cs="Calibri"/>
              <w:sz w:val="22"/>
              <w:szCs w:val="22"/>
            </w:rPr>
          </w:rPrChange>
        </w:rPr>
        <w:t xml:space="preserve">s and </w:t>
      </w:r>
      <w:r w:rsidR="00A75468" w:rsidRPr="005E59BB">
        <w:rPr>
          <w:rFonts w:ascii="Calibri" w:hAnsi="Calibri" w:cs="Calibri"/>
          <w:sz w:val="22"/>
          <w:szCs w:val="22"/>
          <w:lang w:val="en-GB"/>
          <w:rPrChange w:id="772" w:author="Furl, Nicholas" w:date="2024-09-11T09:34:00Z" w16du:dateUtc="2024-09-11T08:34:00Z">
            <w:rPr>
              <w:rFonts w:ascii="Calibri" w:hAnsi="Calibri" w:cs="Calibri"/>
              <w:sz w:val="22"/>
              <w:szCs w:val="22"/>
            </w:rPr>
          </w:rPrChange>
        </w:rPr>
        <w:t xml:space="preserve">this </w:t>
      </w:r>
      <w:ins w:id="773" w:author="Furl, Nicholas" w:date="2024-09-11T10:34:00Z" w16du:dateUtc="2024-09-11T09:34:00Z">
        <w:r w:rsidR="00CC2809">
          <w:rPr>
            <w:rFonts w:ascii="Calibri" w:hAnsi="Calibri" w:cs="Calibri"/>
            <w:sz w:val="22"/>
            <w:szCs w:val="22"/>
            <w:lang w:val="en-GB"/>
          </w:rPr>
          <w:t xml:space="preserve">also opens a new question </w:t>
        </w:r>
      </w:ins>
      <w:del w:id="774" w:author="Furl, Nicholas" w:date="2024-09-11T10:34:00Z" w16du:dateUtc="2024-09-11T09:34:00Z">
        <w:r w:rsidRPr="005E59BB" w:rsidDel="00CC2809">
          <w:rPr>
            <w:rFonts w:ascii="Calibri" w:hAnsi="Calibri" w:cs="Calibri"/>
            <w:sz w:val="22"/>
            <w:szCs w:val="22"/>
            <w:lang w:val="en-GB"/>
            <w:rPrChange w:id="775" w:author="Furl, Nicholas" w:date="2024-09-11T09:34:00Z" w16du:dateUtc="2024-09-11T08:34:00Z">
              <w:rPr>
                <w:rFonts w:ascii="Calibri" w:hAnsi="Calibri" w:cs="Calibri"/>
                <w:sz w:val="22"/>
                <w:szCs w:val="22"/>
              </w:rPr>
            </w:rPrChange>
          </w:rPr>
          <w:delText>remains</w:delText>
        </w:r>
        <w:r w:rsidR="00A75468" w:rsidRPr="005E59BB" w:rsidDel="00CC2809">
          <w:rPr>
            <w:rFonts w:ascii="Calibri" w:hAnsi="Calibri" w:cs="Calibri"/>
            <w:sz w:val="22"/>
            <w:szCs w:val="22"/>
            <w:lang w:val="en-GB"/>
            <w:rPrChange w:id="776" w:author="Furl, Nicholas" w:date="2024-09-11T09:34:00Z" w16du:dateUtc="2024-09-11T08:34:00Z">
              <w:rPr>
                <w:rFonts w:ascii="Calibri" w:hAnsi="Calibri" w:cs="Calibri"/>
                <w:sz w:val="22"/>
                <w:szCs w:val="22"/>
              </w:rPr>
            </w:rPrChange>
          </w:rPr>
          <w:delText xml:space="preserve"> an open question </w:delText>
        </w:r>
      </w:del>
      <w:r w:rsidR="00A75468" w:rsidRPr="005E59BB">
        <w:rPr>
          <w:rFonts w:ascii="Calibri" w:hAnsi="Calibri" w:cs="Calibri"/>
          <w:sz w:val="22"/>
          <w:szCs w:val="22"/>
          <w:lang w:val="en-GB"/>
          <w:rPrChange w:id="777" w:author="Furl, Nicholas" w:date="2024-09-11T09:34:00Z" w16du:dateUtc="2024-09-11T08:34:00Z">
            <w:rPr>
              <w:rFonts w:ascii="Calibri" w:hAnsi="Calibri" w:cs="Calibri"/>
              <w:sz w:val="22"/>
              <w:szCs w:val="22"/>
            </w:rPr>
          </w:rPrChange>
        </w:rPr>
        <w:t xml:space="preserve">for future research. </w:t>
      </w:r>
      <w:r w:rsidR="00726F24" w:rsidRPr="005E59BB">
        <w:rPr>
          <w:rFonts w:ascii="Calibri" w:hAnsi="Calibri" w:cs="Calibri"/>
          <w:sz w:val="22"/>
          <w:szCs w:val="22"/>
          <w:lang w:val="en-GB"/>
          <w:rPrChange w:id="778" w:author="Furl, Nicholas" w:date="2024-09-11T09:34:00Z" w16du:dateUtc="2024-09-11T08:34:00Z">
            <w:rPr>
              <w:rFonts w:ascii="Calibri" w:hAnsi="Calibri" w:cs="Calibri"/>
              <w:sz w:val="22"/>
              <w:szCs w:val="22"/>
            </w:rPr>
          </w:rPrChange>
        </w:rPr>
        <w:t xml:space="preserve">It is possible that participants, </w:t>
      </w:r>
      <w:r w:rsidR="00703751" w:rsidRPr="005E59BB">
        <w:rPr>
          <w:rFonts w:ascii="Calibri" w:hAnsi="Calibri" w:cs="Calibri"/>
          <w:sz w:val="22"/>
          <w:szCs w:val="22"/>
          <w:lang w:val="en-GB"/>
          <w:rPrChange w:id="779" w:author="Furl, Nicholas" w:date="2024-09-11T09:34:00Z" w16du:dateUtc="2024-09-11T08:34:00Z">
            <w:rPr>
              <w:rFonts w:ascii="Calibri" w:hAnsi="Calibri" w:cs="Calibri"/>
              <w:sz w:val="22"/>
              <w:szCs w:val="22"/>
            </w:rPr>
          </w:rPrChange>
        </w:rPr>
        <w:t>in economic contexts</w:t>
      </w:r>
      <w:r w:rsidR="00726F24" w:rsidRPr="005E59BB">
        <w:rPr>
          <w:rFonts w:ascii="Calibri" w:hAnsi="Calibri" w:cs="Calibri"/>
          <w:sz w:val="22"/>
          <w:szCs w:val="22"/>
          <w:lang w:val="en-GB"/>
          <w:rPrChange w:id="780" w:author="Furl, Nicholas" w:date="2024-09-11T09:34:00Z" w16du:dateUtc="2024-09-11T08:34:00Z">
            <w:rPr>
              <w:rFonts w:ascii="Calibri" w:hAnsi="Calibri" w:cs="Calibri"/>
              <w:sz w:val="22"/>
              <w:szCs w:val="22"/>
            </w:rPr>
          </w:rPrChange>
        </w:rPr>
        <w:t xml:space="preserve">, might adopt a “safe” or conservative strategy (i.e., response bias) that protects against getting stuck with an especially poor outcome. Indeed, inspection of the ranks that participants achieved with their choices (a measure of their choice accuracy), shown in the first rows of Figures S4, S6, S7, S8 and S9 suggests that the quality of participants’ choices closely approximated those of the </w:t>
      </w:r>
      <w:del w:id="781" w:author="Furl, Nicholas" w:date="2024-09-11T09:36:00Z" w16du:dateUtc="2024-09-11T08:36:00Z">
        <w:r w:rsidR="00726F24" w:rsidRPr="005E59BB" w:rsidDel="00BA5908">
          <w:rPr>
            <w:rFonts w:ascii="Calibri" w:hAnsi="Calibri" w:cs="Calibri"/>
            <w:sz w:val="22"/>
            <w:szCs w:val="22"/>
            <w:lang w:val="en-GB"/>
            <w:rPrChange w:id="782" w:author="Furl, Nicholas" w:date="2024-09-11T09:34:00Z" w16du:dateUtc="2024-09-11T08:34:00Z">
              <w:rPr>
                <w:rFonts w:ascii="Calibri" w:hAnsi="Calibri" w:cs="Calibri"/>
                <w:sz w:val="22"/>
                <w:szCs w:val="22"/>
              </w:rPr>
            </w:rPrChange>
          </w:rPr>
          <w:delText>IO</w:delText>
        </w:r>
      </w:del>
      <w:ins w:id="783" w:author="Furl, Nicholas" w:date="2024-09-11T09:36:00Z" w16du:dateUtc="2024-09-11T08:36:00Z">
        <w:r w:rsidR="00BA5908">
          <w:rPr>
            <w:rFonts w:ascii="Calibri" w:hAnsi="Calibri" w:cs="Calibri"/>
            <w:sz w:val="22"/>
            <w:szCs w:val="22"/>
            <w:lang w:val="en-GB"/>
          </w:rPr>
          <w:t>Ideal Observer</w:t>
        </w:r>
      </w:ins>
      <w:r w:rsidR="00726F24" w:rsidRPr="005E59BB">
        <w:rPr>
          <w:rFonts w:ascii="Calibri" w:hAnsi="Calibri" w:cs="Calibri"/>
          <w:sz w:val="22"/>
          <w:szCs w:val="22"/>
          <w:lang w:val="en-GB"/>
          <w:rPrChange w:id="784" w:author="Furl, Nicholas" w:date="2024-09-11T09:34:00Z" w16du:dateUtc="2024-09-11T08:34:00Z">
            <w:rPr>
              <w:rFonts w:ascii="Calibri" w:hAnsi="Calibri" w:cs="Calibri"/>
              <w:sz w:val="22"/>
              <w:szCs w:val="22"/>
            </w:rPr>
          </w:rPrChange>
        </w:rPr>
        <w:t>’s choices, despite the</w:t>
      </w:r>
      <w:r w:rsidR="00B36F5C" w:rsidRPr="005E59BB">
        <w:rPr>
          <w:rFonts w:ascii="Calibri" w:hAnsi="Calibri" w:cs="Calibri"/>
          <w:sz w:val="22"/>
          <w:szCs w:val="22"/>
          <w:lang w:val="en-GB"/>
          <w:rPrChange w:id="785" w:author="Furl, Nicholas" w:date="2024-09-11T09:34:00Z" w16du:dateUtc="2024-09-11T08:34:00Z">
            <w:rPr>
              <w:rFonts w:ascii="Calibri" w:hAnsi="Calibri" w:cs="Calibri"/>
              <w:sz w:val="22"/>
              <w:szCs w:val="22"/>
            </w:rPr>
          </w:rPrChange>
        </w:rPr>
        <w:t>ir</w:t>
      </w:r>
      <w:r w:rsidR="00726F24" w:rsidRPr="005E59BB">
        <w:rPr>
          <w:rFonts w:ascii="Calibri" w:hAnsi="Calibri" w:cs="Calibri"/>
          <w:sz w:val="22"/>
          <w:szCs w:val="22"/>
          <w:lang w:val="en-GB"/>
          <w:rPrChange w:id="786" w:author="Furl, Nicholas" w:date="2024-09-11T09:34:00Z" w16du:dateUtc="2024-09-11T08:34:00Z">
            <w:rPr>
              <w:rFonts w:ascii="Calibri" w:hAnsi="Calibri" w:cs="Calibri"/>
              <w:sz w:val="22"/>
              <w:szCs w:val="22"/>
            </w:rPr>
          </w:rPrChange>
        </w:rPr>
        <w:t xml:space="preserve"> </w:t>
      </w:r>
      <w:proofErr w:type="spellStart"/>
      <w:r w:rsidR="00726F24" w:rsidRPr="005E59BB">
        <w:rPr>
          <w:rFonts w:ascii="Calibri" w:hAnsi="Calibri" w:cs="Calibri"/>
          <w:sz w:val="22"/>
          <w:szCs w:val="22"/>
          <w:lang w:val="en-GB"/>
          <w:rPrChange w:id="787" w:author="Furl, Nicholas" w:date="2024-09-11T09:34:00Z" w16du:dateUtc="2024-09-11T08:34:00Z">
            <w:rPr>
              <w:rFonts w:ascii="Calibri" w:hAnsi="Calibri" w:cs="Calibri"/>
              <w:sz w:val="22"/>
              <w:szCs w:val="22"/>
            </w:rPr>
          </w:rPrChange>
        </w:rPr>
        <w:t>suboptimal</w:t>
      </w:r>
      <w:r w:rsidR="00B36F5C" w:rsidRPr="005E59BB">
        <w:rPr>
          <w:rFonts w:ascii="Calibri" w:hAnsi="Calibri" w:cs="Calibri"/>
          <w:sz w:val="22"/>
          <w:szCs w:val="22"/>
          <w:lang w:val="en-GB"/>
          <w:rPrChange w:id="788" w:author="Furl, Nicholas" w:date="2024-09-11T09:34:00Z" w16du:dateUtc="2024-09-11T08:34:00Z">
            <w:rPr>
              <w:rFonts w:ascii="Calibri" w:hAnsi="Calibri" w:cs="Calibri"/>
              <w:sz w:val="22"/>
              <w:szCs w:val="22"/>
            </w:rPr>
          </w:rPrChange>
        </w:rPr>
        <w:t>ly</w:t>
      </w:r>
      <w:proofErr w:type="spellEnd"/>
      <w:r w:rsidR="00B36F5C" w:rsidRPr="005E59BB">
        <w:rPr>
          <w:rFonts w:ascii="Calibri" w:hAnsi="Calibri" w:cs="Calibri"/>
          <w:sz w:val="22"/>
          <w:szCs w:val="22"/>
          <w:lang w:val="en-GB"/>
          <w:rPrChange w:id="789" w:author="Furl, Nicholas" w:date="2024-09-11T09:34:00Z" w16du:dateUtc="2024-09-11T08:34:00Z">
            <w:rPr>
              <w:rFonts w:ascii="Calibri" w:hAnsi="Calibri" w:cs="Calibri"/>
              <w:sz w:val="22"/>
              <w:szCs w:val="22"/>
            </w:rPr>
          </w:rPrChange>
        </w:rPr>
        <w:t xml:space="preserve"> low</w:t>
      </w:r>
      <w:r w:rsidR="00726F24" w:rsidRPr="005E59BB">
        <w:rPr>
          <w:rFonts w:ascii="Calibri" w:hAnsi="Calibri" w:cs="Calibri"/>
          <w:sz w:val="22"/>
          <w:szCs w:val="22"/>
          <w:lang w:val="en-GB"/>
          <w:rPrChange w:id="790" w:author="Furl, Nicholas" w:date="2024-09-11T09:34:00Z" w16du:dateUtc="2024-09-11T08:34:00Z">
            <w:rPr>
              <w:rFonts w:ascii="Calibri" w:hAnsi="Calibri" w:cs="Calibri"/>
              <w:sz w:val="22"/>
              <w:szCs w:val="22"/>
            </w:rPr>
          </w:rPrChange>
        </w:rPr>
        <w:t xml:space="preserve"> sampling</w:t>
      </w:r>
      <w:r w:rsidR="00B36F5C" w:rsidRPr="005E59BB">
        <w:rPr>
          <w:rFonts w:ascii="Calibri" w:hAnsi="Calibri" w:cs="Calibri"/>
          <w:sz w:val="22"/>
          <w:szCs w:val="22"/>
          <w:lang w:val="en-GB"/>
          <w:rPrChange w:id="791" w:author="Furl, Nicholas" w:date="2024-09-11T09:34:00Z" w16du:dateUtc="2024-09-11T08:34:00Z">
            <w:rPr>
              <w:rFonts w:ascii="Calibri" w:hAnsi="Calibri" w:cs="Calibri"/>
              <w:sz w:val="22"/>
              <w:szCs w:val="22"/>
            </w:rPr>
          </w:rPrChange>
        </w:rPr>
        <w:t xml:space="preserve"> rates</w:t>
      </w:r>
      <w:r w:rsidR="00726F24" w:rsidRPr="005E59BB">
        <w:rPr>
          <w:rFonts w:ascii="Calibri" w:hAnsi="Calibri" w:cs="Calibri"/>
          <w:sz w:val="22"/>
          <w:szCs w:val="22"/>
          <w:lang w:val="en-GB"/>
          <w:rPrChange w:id="792" w:author="Furl, Nicholas" w:date="2024-09-11T09:34:00Z" w16du:dateUtc="2024-09-11T08:34:00Z">
            <w:rPr>
              <w:rFonts w:ascii="Calibri" w:hAnsi="Calibri" w:cs="Calibri"/>
              <w:sz w:val="22"/>
              <w:szCs w:val="22"/>
            </w:rPr>
          </w:rPrChange>
        </w:rPr>
        <w:t>. Consequently, one can adopt a pessimistic stance that protects from the uncertain</w:t>
      </w:r>
      <w:r w:rsidR="00D22AA6" w:rsidRPr="005E59BB">
        <w:rPr>
          <w:rFonts w:ascii="Calibri" w:hAnsi="Calibri" w:cs="Calibri"/>
          <w:sz w:val="22"/>
          <w:szCs w:val="22"/>
          <w:lang w:val="en-GB"/>
          <w:rPrChange w:id="793" w:author="Furl, Nicholas" w:date="2024-09-11T09:34:00Z" w16du:dateUtc="2024-09-11T08:34:00Z">
            <w:rPr>
              <w:rFonts w:ascii="Calibri" w:hAnsi="Calibri" w:cs="Calibri"/>
              <w:sz w:val="22"/>
              <w:szCs w:val="22"/>
            </w:rPr>
          </w:rPrChange>
        </w:rPr>
        <w:t>t</w:t>
      </w:r>
      <w:r w:rsidR="00726F24" w:rsidRPr="005E59BB">
        <w:rPr>
          <w:rFonts w:ascii="Calibri" w:hAnsi="Calibri" w:cs="Calibri"/>
          <w:sz w:val="22"/>
          <w:szCs w:val="22"/>
          <w:lang w:val="en-GB"/>
          <w:rPrChange w:id="794" w:author="Furl, Nicholas" w:date="2024-09-11T09:34:00Z" w16du:dateUtc="2024-09-11T08:34:00Z">
            <w:rPr>
              <w:rFonts w:ascii="Calibri" w:hAnsi="Calibri" w:cs="Calibri"/>
              <w:sz w:val="22"/>
              <w:szCs w:val="22"/>
            </w:rPr>
          </w:rPrChange>
        </w:rPr>
        <w:t>y of a poor outcome and still “satisfice</w:t>
      </w:r>
      <w:r w:rsidR="007B65AF" w:rsidRPr="005E59BB">
        <w:rPr>
          <w:rFonts w:ascii="Calibri" w:hAnsi="Calibri" w:cs="Calibri"/>
          <w:sz w:val="22"/>
          <w:szCs w:val="22"/>
          <w:lang w:val="en-GB"/>
          <w:rPrChange w:id="795" w:author="Furl, Nicholas" w:date="2024-09-11T09:34:00Z" w16du:dateUtc="2024-09-11T08:34:00Z">
            <w:rPr>
              <w:rFonts w:ascii="Calibri" w:hAnsi="Calibri" w:cs="Calibri"/>
              <w:sz w:val="22"/>
              <w:szCs w:val="22"/>
            </w:rPr>
          </w:rPrChange>
        </w:rPr>
        <w:t>s</w:t>
      </w:r>
      <w:r w:rsidR="00726F24" w:rsidRPr="005E59BB">
        <w:rPr>
          <w:rFonts w:ascii="Calibri" w:hAnsi="Calibri" w:cs="Calibri"/>
          <w:sz w:val="22"/>
          <w:szCs w:val="22"/>
          <w:lang w:val="en-GB"/>
          <w:rPrChange w:id="796" w:author="Furl, Nicholas" w:date="2024-09-11T09:34:00Z" w16du:dateUtc="2024-09-11T08:34:00Z">
            <w:rPr>
              <w:rFonts w:ascii="Calibri" w:hAnsi="Calibri" w:cs="Calibri"/>
              <w:sz w:val="22"/>
              <w:szCs w:val="22"/>
            </w:rPr>
          </w:rPrChange>
        </w:rPr>
        <w:t xml:space="preserve">”; that is, perform at near-optimal levels. </w:t>
      </w:r>
    </w:p>
    <w:bookmarkEnd w:id="766"/>
    <w:p w14:paraId="1CFCD3E2" w14:textId="7D1E0C66" w:rsidR="00217CE5" w:rsidRPr="005E59BB" w:rsidRDefault="00712093" w:rsidP="007F3F04">
      <w:pPr>
        <w:spacing w:line="480" w:lineRule="auto"/>
        <w:ind w:firstLine="720"/>
        <w:rPr>
          <w:rFonts w:ascii="Calibri" w:hAnsi="Calibri" w:cs="Calibri"/>
          <w:sz w:val="22"/>
          <w:szCs w:val="22"/>
          <w:lang w:val="en-GB"/>
          <w:rPrChange w:id="797"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798" w:author="Furl, Nicholas" w:date="2024-09-11T09:34:00Z" w16du:dateUtc="2024-09-11T08:34:00Z">
            <w:rPr>
              <w:rFonts w:ascii="Calibri" w:hAnsi="Calibri" w:cs="Calibri"/>
              <w:sz w:val="22"/>
              <w:szCs w:val="22"/>
            </w:rPr>
          </w:rPrChange>
        </w:rPr>
        <w:t>The</w:t>
      </w:r>
      <w:r w:rsidR="0030202E" w:rsidRPr="005E59BB">
        <w:rPr>
          <w:rFonts w:ascii="Calibri" w:hAnsi="Calibri" w:cs="Calibri"/>
          <w:sz w:val="22"/>
          <w:szCs w:val="22"/>
          <w:lang w:val="en-GB"/>
          <w:rPrChange w:id="799" w:author="Furl, Nicholas" w:date="2024-09-11T09:34:00Z" w16du:dateUtc="2024-09-11T08:34:00Z">
            <w:rPr>
              <w:rFonts w:ascii="Calibri" w:hAnsi="Calibri" w:cs="Calibri"/>
              <w:sz w:val="22"/>
              <w:szCs w:val="22"/>
            </w:rPr>
          </w:rPrChange>
        </w:rPr>
        <w:t xml:space="preserve"> </w:t>
      </w:r>
      <w:del w:id="800" w:author="Furl, Nicholas" w:date="2024-09-10T17:21:00Z" w16du:dateUtc="2024-09-10T16:21:00Z">
        <w:r w:rsidR="0030202E" w:rsidRPr="005E59BB" w:rsidDel="0068614F">
          <w:rPr>
            <w:rFonts w:ascii="Calibri" w:hAnsi="Calibri" w:cs="Calibri"/>
            <w:sz w:val="22"/>
            <w:szCs w:val="22"/>
            <w:lang w:val="en-GB"/>
            <w:rPrChange w:id="801" w:author="Furl, Nicholas" w:date="2024-09-11T09:34:00Z" w16du:dateUtc="2024-09-11T08:34:00Z">
              <w:rPr>
                <w:rFonts w:ascii="Calibri" w:hAnsi="Calibri" w:cs="Calibri"/>
                <w:sz w:val="22"/>
                <w:szCs w:val="22"/>
              </w:rPr>
            </w:rPrChange>
          </w:rPr>
          <w:delText>BP</w:delText>
        </w:r>
      </w:del>
      <w:ins w:id="802" w:author="Furl, Nicholas" w:date="2024-09-10T17:21:00Z" w16du:dateUtc="2024-09-10T16:21:00Z">
        <w:r w:rsidR="0068614F" w:rsidRPr="005E59BB">
          <w:rPr>
            <w:rFonts w:ascii="Calibri" w:hAnsi="Calibri" w:cs="Calibri"/>
            <w:sz w:val="22"/>
            <w:szCs w:val="22"/>
            <w:lang w:val="en-GB"/>
            <w:rPrChange w:id="803" w:author="Furl, Nicholas" w:date="2024-09-11T09:34:00Z" w16du:dateUtc="2024-09-11T08:34:00Z">
              <w:rPr>
                <w:rFonts w:ascii="Calibri" w:hAnsi="Calibri" w:cs="Calibri"/>
                <w:sz w:val="22"/>
                <w:szCs w:val="22"/>
              </w:rPr>
            </w:rPrChange>
          </w:rPr>
          <w:t>Biased Prior</w:t>
        </w:r>
      </w:ins>
      <w:r w:rsidR="0030202E" w:rsidRPr="005E59BB">
        <w:rPr>
          <w:rFonts w:ascii="Calibri" w:hAnsi="Calibri" w:cs="Calibri"/>
          <w:sz w:val="22"/>
          <w:szCs w:val="22"/>
          <w:lang w:val="en-GB"/>
          <w:rPrChange w:id="804" w:author="Furl, Nicholas" w:date="2024-09-11T09:34:00Z" w16du:dateUtc="2024-09-11T08:34:00Z">
            <w:rPr>
              <w:rFonts w:ascii="Calibri" w:hAnsi="Calibri" w:cs="Calibri"/>
              <w:sz w:val="22"/>
              <w:szCs w:val="22"/>
            </w:rPr>
          </w:rPrChange>
        </w:rPr>
        <w:t xml:space="preserve"> model appeared to garner </w:t>
      </w:r>
      <w:r w:rsidRPr="005E59BB">
        <w:rPr>
          <w:rFonts w:ascii="Calibri" w:hAnsi="Calibri" w:cs="Calibri"/>
          <w:sz w:val="22"/>
          <w:szCs w:val="22"/>
          <w:lang w:val="en-GB"/>
          <w:rPrChange w:id="805" w:author="Furl, Nicholas" w:date="2024-09-11T09:34:00Z" w16du:dateUtc="2024-09-11T08:34:00Z">
            <w:rPr>
              <w:rFonts w:ascii="Calibri" w:hAnsi="Calibri" w:cs="Calibri"/>
              <w:sz w:val="22"/>
              <w:szCs w:val="22"/>
            </w:rPr>
          </w:rPrChange>
        </w:rPr>
        <w:t>replicated</w:t>
      </w:r>
      <w:r w:rsidR="0030202E" w:rsidRPr="005E59BB">
        <w:rPr>
          <w:rFonts w:ascii="Calibri" w:hAnsi="Calibri" w:cs="Calibri"/>
          <w:sz w:val="22"/>
          <w:szCs w:val="22"/>
          <w:lang w:val="en-GB"/>
          <w:rPrChange w:id="806" w:author="Furl, Nicholas" w:date="2024-09-11T09:34:00Z" w16du:dateUtc="2024-09-11T08:34:00Z">
            <w:rPr>
              <w:rFonts w:ascii="Calibri" w:hAnsi="Calibri" w:cs="Calibri"/>
              <w:sz w:val="22"/>
              <w:szCs w:val="22"/>
            </w:rPr>
          </w:rPrChange>
        </w:rPr>
        <w:t xml:space="preserve"> evidence </w:t>
      </w:r>
      <w:r w:rsidRPr="005E59BB">
        <w:rPr>
          <w:rFonts w:ascii="Calibri" w:hAnsi="Calibri" w:cs="Calibri"/>
          <w:sz w:val="22"/>
          <w:szCs w:val="22"/>
          <w:lang w:val="en-GB"/>
          <w:rPrChange w:id="807" w:author="Furl, Nicholas" w:date="2024-09-11T09:34:00Z" w16du:dateUtc="2024-09-11T08:34:00Z">
            <w:rPr>
              <w:rFonts w:ascii="Calibri" w:hAnsi="Calibri" w:cs="Calibri"/>
              <w:sz w:val="22"/>
              <w:szCs w:val="22"/>
            </w:rPr>
          </w:rPrChange>
        </w:rPr>
        <w:t xml:space="preserve">across datasets </w:t>
      </w:r>
      <w:r w:rsidR="00B65580" w:rsidRPr="005E59BB">
        <w:rPr>
          <w:rFonts w:ascii="Calibri" w:hAnsi="Calibri" w:cs="Calibri"/>
          <w:sz w:val="22"/>
          <w:szCs w:val="22"/>
          <w:lang w:val="en-GB"/>
          <w:rPrChange w:id="808" w:author="Furl, Nicholas" w:date="2024-09-11T09:34:00Z" w16du:dateUtc="2024-09-11T08:34:00Z">
            <w:rPr>
              <w:rFonts w:ascii="Calibri" w:hAnsi="Calibri" w:cs="Calibri"/>
              <w:sz w:val="22"/>
              <w:szCs w:val="22"/>
            </w:rPr>
          </w:rPrChange>
        </w:rPr>
        <w:t>whether</w:t>
      </w:r>
      <w:r w:rsidR="0030202E" w:rsidRPr="005E59BB">
        <w:rPr>
          <w:rFonts w:ascii="Calibri" w:hAnsi="Calibri" w:cs="Calibri"/>
          <w:sz w:val="22"/>
          <w:szCs w:val="22"/>
          <w:lang w:val="en-GB"/>
          <w:rPrChange w:id="809" w:author="Furl, Nicholas" w:date="2024-09-11T09:34:00Z" w16du:dateUtc="2024-09-11T08:34:00Z">
            <w:rPr>
              <w:rFonts w:ascii="Calibri" w:hAnsi="Calibri" w:cs="Calibri"/>
              <w:sz w:val="22"/>
              <w:szCs w:val="22"/>
            </w:rPr>
          </w:rPrChange>
        </w:rPr>
        <w:t xml:space="preserve"> </w:t>
      </w:r>
      <w:r w:rsidR="00726F24" w:rsidRPr="005E59BB">
        <w:rPr>
          <w:rFonts w:ascii="Calibri" w:hAnsi="Calibri" w:cs="Calibri"/>
          <w:sz w:val="22"/>
          <w:szCs w:val="22"/>
          <w:lang w:val="en-GB"/>
          <w:rPrChange w:id="810" w:author="Furl, Nicholas" w:date="2024-09-11T09:34:00Z" w16du:dateUtc="2024-09-11T08:34:00Z">
            <w:rPr>
              <w:rFonts w:ascii="Calibri" w:hAnsi="Calibri" w:cs="Calibri"/>
              <w:sz w:val="22"/>
              <w:szCs w:val="22"/>
            </w:rPr>
          </w:rPrChange>
        </w:rPr>
        <w:t xml:space="preserve">participants </w:t>
      </w:r>
      <w:r w:rsidR="00D22AA6" w:rsidRPr="005E59BB">
        <w:rPr>
          <w:rFonts w:ascii="Calibri" w:hAnsi="Calibri" w:cs="Calibri"/>
          <w:sz w:val="22"/>
          <w:szCs w:val="22"/>
          <w:lang w:val="en-GB"/>
          <w:rPrChange w:id="811" w:author="Furl, Nicholas" w:date="2024-09-11T09:34:00Z" w16du:dateUtc="2024-09-11T08:34:00Z">
            <w:rPr>
              <w:rFonts w:ascii="Calibri" w:hAnsi="Calibri" w:cs="Calibri"/>
              <w:sz w:val="22"/>
              <w:szCs w:val="22"/>
            </w:rPr>
          </w:rPrChange>
        </w:rPr>
        <w:t>had the opportunity to</w:t>
      </w:r>
      <w:r w:rsidR="00726F24" w:rsidRPr="005E59BB">
        <w:rPr>
          <w:rFonts w:ascii="Calibri" w:hAnsi="Calibri" w:cs="Calibri"/>
          <w:sz w:val="22"/>
          <w:szCs w:val="22"/>
          <w:lang w:val="en-GB"/>
          <w:rPrChange w:id="812" w:author="Furl, Nicholas" w:date="2024-09-11T09:34:00Z" w16du:dateUtc="2024-09-11T08:34:00Z">
            <w:rPr>
              <w:rFonts w:ascii="Calibri" w:hAnsi="Calibri" w:cs="Calibri"/>
              <w:sz w:val="22"/>
              <w:szCs w:val="22"/>
            </w:rPr>
          </w:rPrChange>
        </w:rPr>
        <w:t xml:space="preserve"> learn the prior distribution from a preceding ratings task (e.g., Study 1 ratings condition) or not (Figure 4). One possibility is that participants </w:t>
      </w:r>
      <w:r w:rsidR="00160700" w:rsidRPr="005E59BB">
        <w:rPr>
          <w:rFonts w:ascii="Calibri" w:hAnsi="Calibri" w:cs="Calibri"/>
          <w:sz w:val="22"/>
          <w:szCs w:val="22"/>
          <w:lang w:val="en-GB"/>
          <w:rPrChange w:id="813" w:author="Furl, Nicholas" w:date="2024-09-11T09:34:00Z" w16du:dateUtc="2024-09-11T08:34:00Z">
            <w:rPr>
              <w:rFonts w:ascii="Calibri" w:hAnsi="Calibri" w:cs="Calibri"/>
              <w:sz w:val="22"/>
              <w:szCs w:val="22"/>
            </w:rPr>
          </w:rPrChange>
        </w:rPr>
        <w:t xml:space="preserve">develop from the outside world a pre-conceived idea of the distribution of outcomes and new learning within the task (either from the ratings phase or from the sequence options themselves) </w:t>
      </w:r>
      <w:r w:rsidR="007D3E81" w:rsidRPr="005E59BB">
        <w:rPr>
          <w:rFonts w:ascii="Calibri" w:hAnsi="Calibri" w:cs="Calibri"/>
          <w:sz w:val="22"/>
          <w:szCs w:val="22"/>
          <w:lang w:val="en-GB"/>
          <w:rPrChange w:id="814" w:author="Furl, Nicholas" w:date="2024-09-11T09:34:00Z" w16du:dateUtc="2024-09-11T08:34:00Z">
            <w:rPr>
              <w:rFonts w:ascii="Calibri" w:hAnsi="Calibri" w:cs="Calibri"/>
              <w:sz w:val="22"/>
              <w:szCs w:val="22"/>
            </w:rPr>
          </w:rPrChange>
        </w:rPr>
        <w:t>fails</w:t>
      </w:r>
      <w:r w:rsidR="00160700" w:rsidRPr="005E59BB">
        <w:rPr>
          <w:rFonts w:ascii="Calibri" w:hAnsi="Calibri" w:cs="Calibri"/>
          <w:sz w:val="22"/>
          <w:szCs w:val="22"/>
          <w:lang w:val="en-GB"/>
          <w:rPrChange w:id="815" w:author="Furl, Nicholas" w:date="2024-09-11T09:34:00Z" w16du:dateUtc="2024-09-11T08:34:00Z">
            <w:rPr>
              <w:rFonts w:ascii="Calibri" w:hAnsi="Calibri" w:cs="Calibri"/>
              <w:sz w:val="22"/>
              <w:szCs w:val="22"/>
            </w:rPr>
          </w:rPrChange>
        </w:rPr>
        <w:t xml:space="preserve"> </w:t>
      </w:r>
      <w:r w:rsidR="007D3E81" w:rsidRPr="005E59BB">
        <w:rPr>
          <w:rFonts w:ascii="Calibri" w:hAnsi="Calibri" w:cs="Calibri"/>
          <w:sz w:val="22"/>
          <w:szCs w:val="22"/>
          <w:lang w:val="en-GB"/>
          <w:rPrChange w:id="816" w:author="Furl, Nicholas" w:date="2024-09-11T09:34:00Z" w16du:dateUtc="2024-09-11T08:34:00Z">
            <w:rPr>
              <w:rFonts w:ascii="Calibri" w:hAnsi="Calibri" w:cs="Calibri"/>
              <w:sz w:val="22"/>
              <w:szCs w:val="22"/>
            </w:rPr>
          </w:rPrChange>
        </w:rPr>
        <w:t>to</w:t>
      </w:r>
      <w:r w:rsidR="00160700" w:rsidRPr="005E59BB">
        <w:rPr>
          <w:rFonts w:ascii="Calibri" w:hAnsi="Calibri" w:cs="Calibri"/>
          <w:sz w:val="22"/>
          <w:szCs w:val="22"/>
          <w:lang w:val="en-GB"/>
          <w:rPrChange w:id="817" w:author="Furl, Nicholas" w:date="2024-09-11T09:34:00Z" w16du:dateUtc="2024-09-11T08:34:00Z">
            <w:rPr>
              <w:rFonts w:ascii="Calibri" w:hAnsi="Calibri" w:cs="Calibri"/>
              <w:sz w:val="22"/>
              <w:szCs w:val="22"/>
            </w:rPr>
          </w:rPrChange>
        </w:rPr>
        <w:t xml:space="preserve"> overwriting this preconception. </w:t>
      </w:r>
      <w:r w:rsidR="007673FB" w:rsidRPr="005E59BB">
        <w:rPr>
          <w:rFonts w:ascii="Calibri" w:hAnsi="Calibri" w:cs="Calibri"/>
          <w:sz w:val="22"/>
          <w:szCs w:val="22"/>
          <w:lang w:val="en-GB"/>
          <w:rPrChange w:id="818" w:author="Furl, Nicholas" w:date="2024-09-11T09:34:00Z" w16du:dateUtc="2024-09-11T08:34:00Z">
            <w:rPr>
              <w:rFonts w:ascii="Calibri" w:hAnsi="Calibri" w:cs="Calibri"/>
              <w:sz w:val="22"/>
              <w:szCs w:val="22"/>
            </w:rPr>
          </w:rPrChange>
        </w:rPr>
        <w:t xml:space="preserve">Another possibility is that </w:t>
      </w:r>
      <w:r w:rsidR="00A503C2" w:rsidRPr="005E59BB">
        <w:rPr>
          <w:rFonts w:ascii="Calibri" w:hAnsi="Calibri" w:cs="Calibri"/>
          <w:sz w:val="22"/>
          <w:szCs w:val="22"/>
          <w:lang w:val="en-GB"/>
          <w:rPrChange w:id="819" w:author="Furl, Nicholas" w:date="2024-09-11T09:34:00Z" w16du:dateUtc="2024-09-11T08:34:00Z">
            <w:rPr>
              <w:rFonts w:ascii="Calibri" w:hAnsi="Calibri" w:cs="Calibri"/>
              <w:sz w:val="22"/>
              <w:szCs w:val="22"/>
            </w:rPr>
          </w:rPrChange>
        </w:rPr>
        <w:t xml:space="preserve">participants may learn the prior to some degree from the option values as they experience one sequence after another (Goldstein et al., 2020). However, we did not find learning effects across sequences here, consistent with previous reports of studies on full-information problems (Lee, 2006). Nor is it clear why this strategy would lead to a pessimistic </w:t>
      </w:r>
      <w:r w:rsidR="00A503C2" w:rsidRPr="005E59BB">
        <w:rPr>
          <w:rFonts w:ascii="Calibri" w:hAnsi="Calibri" w:cs="Calibri"/>
          <w:sz w:val="22"/>
          <w:szCs w:val="22"/>
          <w:lang w:val="en-GB"/>
          <w:rPrChange w:id="820" w:author="Furl, Nicholas" w:date="2024-09-11T09:34:00Z" w16du:dateUtc="2024-09-11T08:34:00Z">
            <w:rPr>
              <w:rFonts w:ascii="Calibri" w:hAnsi="Calibri" w:cs="Calibri"/>
              <w:sz w:val="22"/>
              <w:szCs w:val="22"/>
            </w:rPr>
          </w:rPrChange>
        </w:rPr>
        <w:lastRenderedPageBreak/>
        <w:t xml:space="preserve">prior and undersampling. </w:t>
      </w:r>
      <w:r w:rsidR="00B65580" w:rsidRPr="005E59BB">
        <w:rPr>
          <w:rFonts w:ascii="Calibri" w:hAnsi="Calibri" w:cs="Calibri"/>
          <w:sz w:val="22"/>
          <w:szCs w:val="22"/>
          <w:lang w:val="en-GB"/>
          <w:rPrChange w:id="821" w:author="Furl, Nicholas" w:date="2024-09-11T09:34:00Z" w16du:dateUtc="2024-09-11T08:34:00Z">
            <w:rPr>
              <w:rFonts w:ascii="Calibri" w:hAnsi="Calibri" w:cs="Calibri"/>
              <w:sz w:val="22"/>
              <w:szCs w:val="22"/>
            </w:rPr>
          </w:rPrChange>
        </w:rPr>
        <w:t xml:space="preserve">Baumann et al. (2020) included a </w:t>
      </w:r>
      <w:r w:rsidR="008C088D" w:rsidRPr="005E59BB">
        <w:rPr>
          <w:rFonts w:ascii="Calibri" w:hAnsi="Calibri" w:cs="Calibri"/>
          <w:sz w:val="22"/>
          <w:szCs w:val="22"/>
          <w:lang w:val="en-GB"/>
          <w:rPrChange w:id="822" w:author="Furl, Nicholas" w:date="2024-09-11T09:34:00Z" w16du:dateUtc="2024-09-11T08:34:00Z">
            <w:rPr>
              <w:rFonts w:ascii="Calibri" w:hAnsi="Calibri" w:cs="Calibri"/>
              <w:sz w:val="22"/>
              <w:szCs w:val="22"/>
            </w:rPr>
          </w:rPrChange>
        </w:rPr>
        <w:t xml:space="preserve">different approach from ours to using a </w:t>
      </w:r>
      <w:r w:rsidR="00B65580" w:rsidRPr="005E59BB">
        <w:rPr>
          <w:rFonts w:ascii="Calibri" w:hAnsi="Calibri" w:cs="Calibri"/>
          <w:sz w:val="22"/>
          <w:szCs w:val="22"/>
          <w:lang w:val="en-GB"/>
          <w:rPrChange w:id="823" w:author="Furl, Nicholas" w:date="2024-09-11T09:34:00Z" w16du:dateUtc="2024-09-11T08:34:00Z">
            <w:rPr>
              <w:rFonts w:ascii="Calibri" w:hAnsi="Calibri" w:cs="Calibri"/>
              <w:sz w:val="22"/>
              <w:szCs w:val="22"/>
            </w:rPr>
          </w:rPrChange>
        </w:rPr>
        <w:t xml:space="preserve">learning phase prior to the optimal stopping task to ensure that participants were acquainted with the generating distribution. </w:t>
      </w:r>
      <w:r w:rsidR="00D44963" w:rsidRPr="005E59BB">
        <w:rPr>
          <w:rFonts w:ascii="Calibri" w:hAnsi="Calibri" w:cs="Calibri"/>
          <w:sz w:val="22"/>
          <w:szCs w:val="22"/>
          <w:lang w:val="en-GB"/>
          <w:rPrChange w:id="824" w:author="Furl, Nicholas" w:date="2024-09-11T09:34:00Z" w16du:dateUtc="2024-09-11T08:34:00Z">
            <w:rPr>
              <w:rFonts w:ascii="Calibri" w:hAnsi="Calibri" w:cs="Calibri"/>
              <w:sz w:val="22"/>
              <w:szCs w:val="22"/>
            </w:rPr>
          </w:rPrChange>
        </w:rPr>
        <w:t>As in</w:t>
      </w:r>
      <w:r w:rsidR="00B65580" w:rsidRPr="005E59BB">
        <w:rPr>
          <w:rFonts w:ascii="Calibri" w:hAnsi="Calibri" w:cs="Calibri"/>
          <w:sz w:val="22"/>
          <w:szCs w:val="22"/>
          <w:lang w:val="en-GB"/>
          <w:rPrChange w:id="825" w:author="Furl, Nicholas" w:date="2024-09-11T09:34:00Z" w16du:dateUtc="2024-09-11T08:34:00Z">
            <w:rPr>
              <w:rFonts w:ascii="Calibri" w:hAnsi="Calibri" w:cs="Calibri"/>
              <w:sz w:val="22"/>
              <w:szCs w:val="22"/>
            </w:rPr>
          </w:rPrChange>
        </w:rPr>
        <w:t xml:space="preserve"> Lee and Courey (2020), </w:t>
      </w:r>
      <w:r w:rsidR="00D44963" w:rsidRPr="005E59BB">
        <w:rPr>
          <w:rFonts w:ascii="Calibri" w:hAnsi="Calibri" w:cs="Calibri"/>
          <w:sz w:val="22"/>
          <w:szCs w:val="22"/>
          <w:lang w:val="en-GB"/>
          <w:rPrChange w:id="826" w:author="Furl, Nicholas" w:date="2024-09-11T09:34:00Z" w16du:dateUtc="2024-09-11T08:34:00Z">
            <w:rPr>
              <w:rFonts w:ascii="Calibri" w:hAnsi="Calibri" w:cs="Calibri"/>
              <w:sz w:val="22"/>
              <w:szCs w:val="22"/>
            </w:rPr>
          </w:rPrChange>
        </w:rPr>
        <w:t>participants</w:t>
      </w:r>
      <w:r w:rsidR="00B65580" w:rsidRPr="005E59BB">
        <w:rPr>
          <w:rFonts w:ascii="Calibri" w:hAnsi="Calibri" w:cs="Calibri"/>
          <w:sz w:val="22"/>
          <w:szCs w:val="22"/>
          <w:lang w:val="en-GB"/>
          <w:rPrChange w:id="827" w:author="Furl, Nicholas" w:date="2024-09-11T09:34:00Z" w16du:dateUtc="2024-09-11T08:34:00Z">
            <w:rPr>
              <w:rFonts w:ascii="Calibri" w:hAnsi="Calibri" w:cs="Calibri"/>
              <w:sz w:val="22"/>
              <w:szCs w:val="22"/>
            </w:rPr>
          </w:rPrChange>
        </w:rPr>
        <w:t xml:space="preserve"> </w:t>
      </w:r>
      <w:r w:rsidR="00550466" w:rsidRPr="005E59BB">
        <w:rPr>
          <w:rFonts w:ascii="Calibri" w:hAnsi="Calibri" w:cs="Calibri"/>
          <w:sz w:val="22"/>
          <w:szCs w:val="22"/>
          <w:lang w:val="en-GB"/>
          <w:rPrChange w:id="828" w:author="Furl, Nicholas" w:date="2024-09-11T09:34:00Z" w16du:dateUtc="2024-09-11T08:34:00Z">
            <w:rPr>
              <w:rFonts w:ascii="Calibri" w:hAnsi="Calibri" w:cs="Calibri"/>
              <w:sz w:val="22"/>
              <w:szCs w:val="22"/>
            </w:rPr>
          </w:rPrChange>
        </w:rPr>
        <w:t>learned</w:t>
      </w:r>
      <w:r w:rsidR="00B65580" w:rsidRPr="005E59BB">
        <w:rPr>
          <w:rFonts w:ascii="Calibri" w:hAnsi="Calibri" w:cs="Calibri"/>
          <w:sz w:val="22"/>
          <w:szCs w:val="22"/>
          <w:lang w:val="en-GB"/>
          <w:rPrChange w:id="829" w:author="Furl, Nicholas" w:date="2024-09-11T09:34:00Z" w16du:dateUtc="2024-09-11T08:34:00Z">
            <w:rPr>
              <w:rFonts w:ascii="Calibri" w:hAnsi="Calibri" w:cs="Calibri"/>
              <w:sz w:val="22"/>
              <w:szCs w:val="22"/>
            </w:rPr>
          </w:rPrChange>
        </w:rPr>
        <w:t xml:space="preserve"> abstract mathematical </w:t>
      </w:r>
      <w:r w:rsidR="00051B77" w:rsidRPr="005E59BB">
        <w:rPr>
          <w:rFonts w:ascii="Calibri" w:hAnsi="Calibri" w:cs="Calibri"/>
          <w:sz w:val="22"/>
          <w:szCs w:val="22"/>
          <w:lang w:val="en-GB"/>
          <w:rPrChange w:id="830" w:author="Furl, Nicholas" w:date="2024-09-11T09:34:00Z" w16du:dateUtc="2024-09-11T08:34:00Z">
            <w:rPr>
              <w:rFonts w:ascii="Calibri" w:hAnsi="Calibri" w:cs="Calibri"/>
              <w:sz w:val="22"/>
              <w:szCs w:val="22"/>
            </w:rPr>
          </w:rPrChange>
        </w:rPr>
        <w:t xml:space="preserve">density </w:t>
      </w:r>
      <w:r w:rsidR="00D44963" w:rsidRPr="005E59BB">
        <w:rPr>
          <w:rFonts w:ascii="Calibri" w:hAnsi="Calibri" w:cs="Calibri"/>
          <w:sz w:val="22"/>
          <w:szCs w:val="22"/>
          <w:lang w:val="en-GB"/>
          <w:rPrChange w:id="831" w:author="Furl, Nicholas" w:date="2024-09-11T09:34:00Z" w16du:dateUtc="2024-09-11T08:34:00Z">
            <w:rPr>
              <w:rFonts w:ascii="Calibri" w:hAnsi="Calibri" w:cs="Calibri"/>
              <w:sz w:val="22"/>
              <w:szCs w:val="22"/>
            </w:rPr>
          </w:rPrChange>
        </w:rPr>
        <w:t>functions</w:t>
      </w:r>
      <w:r w:rsidR="00B65580" w:rsidRPr="005E59BB">
        <w:rPr>
          <w:rFonts w:ascii="Calibri" w:hAnsi="Calibri" w:cs="Calibri"/>
          <w:sz w:val="22"/>
          <w:szCs w:val="22"/>
          <w:lang w:val="en-GB"/>
          <w:rPrChange w:id="832" w:author="Furl, Nicholas" w:date="2024-09-11T09:34:00Z" w16du:dateUtc="2024-09-11T08:34:00Z">
            <w:rPr>
              <w:rFonts w:ascii="Calibri" w:hAnsi="Calibri" w:cs="Calibri"/>
              <w:sz w:val="22"/>
              <w:szCs w:val="22"/>
            </w:rPr>
          </w:rPrChange>
        </w:rPr>
        <w:t xml:space="preserve">. </w:t>
      </w:r>
      <w:r w:rsidR="00217CE5" w:rsidRPr="005E59BB">
        <w:rPr>
          <w:rFonts w:ascii="Calibri" w:hAnsi="Calibri" w:cs="Calibri"/>
          <w:sz w:val="22"/>
          <w:szCs w:val="22"/>
          <w:lang w:val="en-GB"/>
          <w:rPrChange w:id="833" w:author="Furl, Nicholas" w:date="2024-09-11T09:34:00Z" w16du:dateUtc="2024-09-11T08:34:00Z">
            <w:rPr>
              <w:rFonts w:ascii="Calibri" w:hAnsi="Calibri" w:cs="Calibri"/>
              <w:sz w:val="22"/>
              <w:szCs w:val="22"/>
            </w:rPr>
          </w:rPrChange>
        </w:rPr>
        <w:t>Based on these, p</w:t>
      </w:r>
      <w:r w:rsidR="00B65580" w:rsidRPr="005E59BB">
        <w:rPr>
          <w:rFonts w:ascii="Calibri" w:hAnsi="Calibri" w:cs="Calibri"/>
          <w:sz w:val="22"/>
          <w:szCs w:val="22"/>
          <w:lang w:val="en-GB"/>
          <w:rPrChange w:id="834" w:author="Furl, Nicholas" w:date="2024-09-11T09:34:00Z" w16du:dateUtc="2024-09-11T08:34:00Z">
            <w:rPr>
              <w:rFonts w:ascii="Calibri" w:hAnsi="Calibri" w:cs="Calibri"/>
              <w:sz w:val="22"/>
              <w:szCs w:val="22"/>
            </w:rPr>
          </w:rPrChange>
        </w:rPr>
        <w:t xml:space="preserve">articipants </w:t>
      </w:r>
      <w:r w:rsidR="00217CE5" w:rsidRPr="005E59BB">
        <w:rPr>
          <w:rFonts w:ascii="Calibri" w:hAnsi="Calibri" w:cs="Calibri"/>
          <w:sz w:val="22"/>
          <w:szCs w:val="22"/>
          <w:lang w:val="en-GB"/>
          <w:rPrChange w:id="835" w:author="Furl, Nicholas" w:date="2024-09-11T09:34:00Z" w16du:dateUtc="2024-09-11T08:34:00Z">
            <w:rPr>
              <w:rFonts w:ascii="Calibri" w:hAnsi="Calibri" w:cs="Calibri"/>
              <w:sz w:val="22"/>
              <w:szCs w:val="22"/>
            </w:rPr>
          </w:rPrChange>
        </w:rPr>
        <w:t>d</w:t>
      </w:r>
      <w:r w:rsidR="00B65580" w:rsidRPr="005E59BB">
        <w:rPr>
          <w:rFonts w:ascii="Calibri" w:hAnsi="Calibri" w:cs="Calibri"/>
          <w:sz w:val="22"/>
          <w:szCs w:val="22"/>
          <w:lang w:val="en-GB"/>
          <w:rPrChange w:id="836" w:author="Furl, Nicholas" w:date="2024-09-11T09:34:00Z" w16du:dateUtc="2024-09-11T08:34:00Z">
            <w:rPr>
              <w:rFonts w:ascii="Calibri" w:hAnsi="Calibri" w:cs="Calibri"/>
              <w:sz w:val="22"/>
              <w:szCs w:val="22"/>
            </w:rPr>
          </w:rPrChange>
        </w:rPr>
        <w:t>r</w:t>
      </w:r>
      <w:r w:rsidR="00217CE5" w:rsidRPr="005E59BB">
        <w:rPr>
          <w:rFonts w:ascii="Calibri" w:hAnsi="Calibri" w:cs="Calibri"/>
          <w:sz w:val="22"/>
          <w:szCs w:val="22"/>
          <w:lang w:val="en-GB"/>
          <w:rPrChange w:id="837" w:author="Furl, Nicholas" w:date="2024-09-11T09:34:00Z" w16du:dateUtc="2024-09-11T08:34:00Z">
            <w:rPr>
              <w:rFonts w:ascii="Calibri" w:hAnsi="Calibri" w:cs="Calibri"/>
              <w:sz w:val="22"/>
              <w:szCs w:val="22"/>
            </w:rPr>
          </w:rPrChange>
        </w:rPr>
        <w:t>e</w:t>
      </w:r>
      <w:r w:rsidR="00B65580" w:rsidRPr="005E59BB">
        <w:rPr>
          <w:rFonts w:ascii="Calibri" w:hAnsi="Calibri" w:cs="Calibri"/>
          <w:sz w:val="22"/>
          <w:szCs w:val="22"/>
          <w:lang w:val="en-GB"/>
          <w:rPrChange w:id="838" w:author="Furl, Nicholas" w:date="2024-09-11T09:34:00Z" w16du:dateUtc="2024-09-11T08:34:00Z">
            <w:rPr>
              <w:rFonts w:ascii="Calibri" w:hAnsi="Calibri" w:cs="Calibri"/>
              <w:sz w:val="22"/>
              <w:szCs w:val="22"/>
            </w:rPr>
          </w:rPrChange>
        </w:rPr>
        <w:t>w histogram</w:t>
      </w:r>
      <w:r w:rsidR="00217CE5" w:rsidRPr="005E59BB">
        <w:rPr>
          <w:rFonts w:ascii="Calibri" w:hAnsi="Calibri" w:cs="Calibri"/>
          <w:sz w:val="22"/>
          <w:szCs w:val="22"/>
          <w:lang w:val="en-GB"/>
          <w:rPrChange w:id="839" w:author="Furl, Nicholas" w:date="2024-09-11T09:34:00Z" w16du:dateUtc="2024-09-11T08:34:00Z">
            <w:rPr>
              <w:rFonts w:ascii="Calibri" w:hAnsi="Calibri" w:cs="Calibri"/>
              <w:sz w:val="22"/>
              <w:szCs w:val="22"/>
            </w:rPr>
          </w:rPrChange>
        </w:rPr>
        <w:t>s of distributions,</w:t>
      </w:r>
      <w:r w:rsidR="00B65580" w:rsidRPr="005E59BB">
        <w:rPr>
          <w:rFonts w:ascii="Calibri" w:hAnsi="Calibri" w:cs="Calibri"/>
          <w:sz w:val="22"/>
          <w:szCs w:val="22"/>
          <w:lang w:val="en-GB"/>
          <w:rPrChange w:id="840" w:author="Furl, Nicholas" w:date="2024-09-11T09:34:00Z" w16du:dateUtc="2024-09-11T08:34:00Z">
            <w:rPr>
              <w:rFonts w:ascii="Calibri" w:hAnsi="Calibri" w:cs="Calibri"/>
              <w:sz w:val="22"/>
              <w:szCs w:val="22"/>
            </w:rPr>
          </w:rPrChange>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sidRPr="005E59BB">
        <w:rPr>
          <w:rFonts w:ascii="Calibri" w:hAnsi="Calibri" w:cs="Calibri"/>
          <w:sz w:val="22"/>
          <w:szCs w:val="22"/>
          <w:lang w:val="en-GB"/>
          <w:rPrChange w:id="841" w:author="Furl, Nicholas" w:date="2024-09-11T09:34:00Z" w16du:dateUtc="2024-09-11T08:34:00Z">
            <w:rPr>
              <w:rFonts w:ascii="Calibri" w:hAnsi="Calibri" w:cs="Calibri"/>
              <w:sz w:val="22"/>
              <w:szCs w:val="22"/>
            </w:rPr>
          </w:rPrChange>
        </w:rPr>
        <w:t xml:space="preserve">This approach is not likely to be especially </w:t>
      </w:r>
      <w:r w:rsidR="00351546" w:rsidRPr="005E59BB">
        <w:rPr>
          <w:rFonts w:ascii="Calibri" w:hAnsi="Calibri" w:cs="Calibri"/>
          <w:sz w:val="22"/>
          <w:szCs w:val="22"/>
          <w:lang w:val="en-GB"/>
          <w:rPrChange w:id="842" w:author="Furl, Nicholas" w:date="2024-09-11T09:34:00Z" w16du:dateUtc="2024-09-11T08:34:00Z">
            <w:rPr>
              <w:rFonts w:ascii="Calibri" w:hAnsi="Calibri" w:cs="Calibri"/>
              <w:sz w:val="22"/>
              <w:szCs w:val="22"/>
            </w:rPr>
          </w:rPrChange>
        </w:rPr>
        <w:t>ecologically valid</w:t>
      </w:r>
      <w:r w:rsidR="00217CE5" w:rsidRPr="005E59BB">
        <w:rPr>
          <w:rFonts w:ascii="Calibri" w:hAnsi="Calibri" w:cs="Calibri"/>
          <w:sz w:val="22"/>
          <w:szCs w:val="22"/>
          <w:lang w:val="en-GB"/>
          <w:rPrChange w:id="843" w:author="Furl, Nicholas" w:date="2024-09-11T09:34:00Z" w16du:dateUtc="2024-09-11T08:34:00Z">
            <w:rPr>
              <w:rFonts w:ascii="Calibri" w:hAnsi="Calibri" w:cs="Calibri"/>
              <w:sz w:val="22"/>
              <w:szCs w:val="22"/>
            </w:rPr>
          </w:rPrChange>
        </w:rPr>
        <w:t xml:space="preserve">, however. </w:t>
      </w:r>
      <w:r w:rsidR="007F3F04" w:rsidRPr="005E59BB">
        <w:rPr>
          <w:rFonts w:ascii="Calibri" w:hAnsi="Calibri" w:cs="Calibri"/>
          <w:sz w:val="22"/>
          <w:szCs w:val="22"/>
          <w:lang w:val="en-GB"/>
          <w:rPrChange w:id="844" w:author="Furl, Nicholas" w:date="2024-09-11T09:34:00Z" w16du:dateUtc="2024-09-11T08:34:00Z">
            <w:rPr>
              <w:rFonts w:ascii="Calibri" w:hAnsi="Calibri" w:cs="Calibri"/>
              <w:sz w:val="22"/>
              <w:szCs w:val="22"/>
            </w:rPr>
          </w:rPrChange>
        </w:rPr>
        <w:t xml:space="preserve">Another appealing explanation for participants’ apparently biased prior is that participants did not treat our task as a full information problem and did not use any prior distribution. Indeed, the </w:t>
      </w:r>
      <w:del w:id="845" w:author="Furl, Nicholas" w:date="2024-09-10T17:11:00Z" w16du:dateUtc="2024-09-10T16:11:00Z">
        <w:r w:rsidR="007F3F04" w:rsidRPr="005E59BB" w:rsidDel="00713C38">
          <w:rPr>
            <w:rFonts w:ascii="Calibri" w:hAnsi="Calibri" w:cs="Calibri"/>
            <w:sz w:val="22"/>
            <w:szCs w:val="22"/>
            <w:lang w:val="en-GB"/>
            <w:rPrChange w:id="846" w:author="Furl, Nicholas" w:date="2024-09-11T09:34:00Z" w16du:dateUtc="2024-09-11T08:34:00Z">
              <w:rPr>
                <w:rFonts w:ascii="Calibri" w:hAnsi="Calibri" w:cs="Calibri"/>
                <w:sz w:val="22"/>
                <w:szCs w:val="22"/>
              </w:rPr>
            </w:rPrChange>
          </w:rPr>
          <w:delText>CO</w:delText>
        </w:r>
      </w:del>
      <w:ins w:id="847" w:author="Furl, Nicholas" w:date="2024-09-10T17:11:00Z" w16du:dateUtc="2024-09-10T16:11:00Z">
        <w:r w:rsidR="00713C38" w:rsidRPr="005E59BB">
          <w:rPr>
            <w:rFonts w:ascii="Calibri" w:hAnsi="Calibri" w:cs="Calibri"/>
            <w:sz w:val="22"/>
            <w:szCs w:val="22"/>
            <w:lang w:val="en-GB"/>
            <w:rPrChange w:id="848" w:author="Furl, Nicholas" w:date="2024-09-11T09:34:00Z" w16du:dateUtc="2024-09-11T08:34:00Z">
              <w:rPr>
                <w:rFonts w:ascii="Calibri" w:hAnsi="Calibri" w:cs="Calibri"/>
                <w:sz w:val="22"/>
                <w:szCs w:val="22"/>
              </w:rPr>
            </w:rPrChange>
          </w:rPr>
          <w:t>Cut Off heuristic</w:t>
        </w:r>
      </w:ins>
      <w:r w:rsidR="007F3F04" w:rsidRPr="005E59BB">
        <w:rPr>
          <w:rFonts w:ascii="Calibri" w:hAnsi="Calibri" w:cs="Calibri"/>
          <w:sz w:val="22"/>
          <w:szCs w:val="22"/>
          <w:lang w:val="en-GB"/>
          <w:rPrChange w:id="849" w:author="Furl, Nicholas" w:date="2024-09-11T09:34:00Z" w16du:dateUtc="2024-09-11T08:34:00Z">
            <w:rPr>
              <w:rFonts w:ascii="Calibri" w:hAnsi="Calibri" w:cs="Calibri"/>
              <w:sz w:val="22"/>
              <w:szCs w:val="22"/>
            </w:rPr>
          </w:rPrChange>
        </w:rPr>
        <w:t xml:space="preserve"> </w:t>
      </w:r>
      <w:del w:id="850" w:author="Furl, Nicholas" w:date="2024-09-10T17:11:00Z" w16du:dateUtc="2024-09-10T16:11:00Z">
        <w:r w:rsidR="007F3F04" w:rsidRPr="005E59BB" w:rsidDel="00713C38">
          <w:rPr>
            <w:rFonts w:ascii="Calibri" w:hAnsi="Calibri" w:cs="Calibri"/>
            <w:sz w:val="22"/>
            <w:szCs w:val="22"/>
            <w:lang w:val="en-GB"/>
            <w:rPrChange w:id="851" w:author="Furl, Nicholas" w:date="2024-09-11T09:34:00Z" w16du:dateUtc="2024-09-11T08:34:00Z">
              <w:rPr>
                <w:rFonts w:ascii="Calibri" w:hAnsi="Calibri" w:cs="Calibri"/>
                <w:sz w:val="22"/>
                <w:szCs w:val="22"/>
              </w:rPr>
            </w:rPrChange>
          </w:rPr>
          <w:delText xml:space="preserve">heuristic </w:delText>
        </w:r>
      </w:del>
      <w:r w:rsidR="007F3F04" w:rsidRPr="005E59BB">
        <w:rPr>
          <w:rFonts w:ascii="Calibri" w:hAnsi="Calibri" w:cs="Calibri"/>
          <w:sz w:val="22"/>
          <w:szCs w:val="22"/>
          <w:lang w:val="en-GB"/>
          <w:rPrChange w:id="852" w:author="Furl, Nicholas" w:date="2024-09-11T09:34:00Z" w16du:dateUtc="2024-09-11T08:34:00Z">
            <w:rPr>
              <w:rFonts w:ascii="Calibri" w:hAnsi="Calibri" w:cs="Calibri"/>
              <w:sz w:val="22"/>
              <w:szCs w:val="22"/>
            </w:rPr>
          </w:rPrChange>
        </w:rPr>
        <w:t xml:space="preserve">derives from a “prior-free” mathematical solution to the secretary problem, which gives optimal performance </w:t>
      </w:r>
      <w:proofErr w:type="gramStart"/>
      <w:r w:rsidR="007F3F04" w:rsidRPr="005E59BB">
        <w:rPr>
          <w:rFonts w:ascii="Calibri" w:hAnsi="Calibri" w:cs="Calibri"/>
          <w:sz w:val="22"/>
          <w:szCs w:val="22"/>
          <w:lang w:val="en-GB"/>
          <w:rPrChange w:id="853" w:author="Furl, Nicholas" w:date="2024-09-11T09:34:00Z" w16du:dateUtc="2024-09-11T08:34:00Z">
            <w:rPr>
              <w:rFonts w:ascii="Calibri" w:hAnsi="Calibri" w:cs="Calibri"/>
              <w:sz w:val="22"/>
              <w:szCs w:val="22"/>
            </w:rPr>
          </w:rPrChange>
        </w:rPr>
        <w:t>assuming that</w:t>
      </w:r>
      <w:proofErr w:type="gramEnd"/>
      <w:r w:rsidR="007F3F04" w:rsidRPr="005E59BB">
        <w:rPr>
          <w:rFonts w:ascii="Calibri" w:hAnsi="Calibri" w:cs="Calibri"/>
          <w:sz w:val="22"/>
          <w:szCs w:val="22"/>
          <w:lang w:val="en-GB"/>
          <w:rPrChange w:id="854" w:author="Furl, Nicholas" w:date="2024-09-11T09:34:00Z" w16du:dateUtc="2024-09-11T08:34:00Z">
            <w:rPr>
              <w:rFonts w:ascii="Calibri" w:hAnsi="Calibri" w:cs="Calibri"/>
              <w:sz w:val="22"/>
              <w:szCs w:val="22"/>
            </w:rPr>
          </w:rPrChange>
        </w:rPr>
        <w:t xml:space="preserve"> participants have no knowledge of the prior distribution. Nevertheless, the </w:t>
      </w:r>
      <w:del w:id="855" w:author="Furl, Nicholas" w:date="2024-09-10T17:12:00Z" w16du:dateUtc="2024-09-10T16:12:00Z">
        <w:r w:rsidR="007F3F04" w:rsidRPr="005E59BB" w:rsidDel="00713C38">
          <w:rPr>
            <w:rFonts w:ascii="Calibri" w:hAnsi="Calibri" w:cs="Calibri"/>
            <w:sz w:val="22"/>
            <w:szCs w:val="22"/>
            <w:lang w:val="en-GB"/>
            <w:rPrChange w:id="856" w:author="Furl, Nicholas" w:date="2024-09-11T09:34:00Z" w16du:dateUtc="2024-09-11T08:34:00Z">
              <w:rPr>
                <w:rFonts w:ascii="Calibri" w:hAnsi="Calibri" w:cs="Calibri"/>
                <w:sz w:val="22"/>
                <w:szCs w:val="22"/>
              </w:rPr>
            </w:rPrChange>
          </w:rPr>
          <w:delText>CO</w:delText>
        </w:r>
      </w:del>
      <w:ins w:id="857" w:author="Furl, Nicholas" w:date="2024-09-10T17:12:00Z" w16du:dateUtc="2024-09-10T16:12:00Z">
        <w:r w:rsidR="00713C38" w:rsidRPr="005E59BB">
          <w:rPr>
            <w:rFonts w:ascii="Calibri" w:hAnsi="Calibri" w:cs="Calibri"/>
            <w:sz w:val="22"/>
            <w:szCs w:val="22"/>
            <w:lang w:val="en-GB"/>
            <w:rPrChange w:id="858" w:author="Furl, Nicholas" w:date="2024-09-11T09:34:00Z" w16du:dateUtc="2024-09-11T08:34:00Z">
              <w:rPr>
                <w:rFonts w:ascii="Calibri" w:hAnsi="Calibri" w:cs="Calibri"/>
                <w:sz w:val="22"/>
                <w:szCs w:val="22"/>
              </w:rPr>
            </w:rPrChange>
          </w:rPr>
          <w:t>Cut Off heuristic</w:t>
        </w:r>
      </w:ins>
      <w:r w:rsidR="007F3F04" w:rsidRPr="005E59BB">
        <w:rPr>
          <w:rFonts w:ascii="Calibri" w:hAnsi="Calibri" w:cs="Calibri"/>
          <w:sz w:val="22"/>
          <w:szCs w:val="22"/>
          <w:lang w:val="en-GB"/>
          <w:rPrChange w:id="859" w:author="Furl, Nicholas" w:date="2024-09-11T09:34:00Z" w16du:dateUtc="2024-09-11T08:34:00Z">
            <w:rPr>
              <w:rFonts w:ascii="Calibri" w:hAnsi="Calibri" w:cs="Calibri"/>
              <w:sz w:val="22"/>
              <w:szCs w:val="22"/>
            </w:rPr>
          </w:rPrChange>
        </w:rPr>
        <w:t xml:space="preserve"> </w:t>
      </w:r>
      <w:del w:id="860" w:author="Furl, Nicholas" w:date="2024-09-10T17:12:00Z" w16du:dateUtc="2024-09-10T16:12:00Z">
        <w:r w:rsidR="007F3F04" w:rsidRPr="005E59BB" w:rsidDel="00713C38">
          <w:rPr>
            <w:rFonts w:ascii="Calibri" w:hAnsi="Calibri" w:cs="Calibri"/>
            <w:sz w:val="22"/>
            <w:szCs w:val="22"/>
            <w:lang w:val="en-GB"/>
            <w:rPrChange w:id="861" w:author="Furl, Nicholas" w:date="2024-09-11T09:34:00Z" w16du:dateUtc="2024-09-11T08:34:00Z">
              <w:rPr>
                <w:rFonts w:ascii="Calibri" w:hAnsi="Calibri" w:cs="Calibri"/>
                <w:sz w:val="22"/>
                <w:szCs w:val="22"/>
              </w:rPr>
            </w:rPrChange>
          </w:rPr>
          <w:delText xml:space="preserve">heuristic </w:delText>
        </w:r>
      </w:del>
      <w:r w:rsidR="007F3F04" w:rsidRPr="005E59BB">
        <w:rPr>
          <w:rFonts w:ascii="Calibri" w:hAnsi="Calibri" w:cs="Calibri"/>
          <w:sz w:val="22"/>
          <w:szCs w:val="22"/>
          <w:lang w:val="en-GB"/>
          <w:rPrChange w:id="862" w:author="Furl, Nicholas" w:date="2024-09-11T09:34:00Z" w16du:dateUtc="2024-09-11T08:34:00Z">
            <w:rPr>
              <w:rFonts w:ascii="Calibri" w:hAnsi="Calibri" w:cs="Calibri"/>
              <w:sz w:val="22"/>
              <w:szCs w:val="22"/>
            </w:rPr>
          </w:rPrChange>
        </w:rPr>
        <w:t>did not perform well in our model comparison</w:t>
      </w:r>
      <w:r w:rsidR="004F402B" w:rsidRPr="005E59BB">
        <w:rPr>
          <w:rFonts w:ascii="Calibri" w:hAnsi="Calibri" w:cs="Calibri"/>
          <w:sz w:val="22"/>
          <w:szCs w:val="22"/>
          <w:lang w:val="en-GB"/>
          <w:rPrChange w:id="863" w:author="Furl, Nicholas" w:date="2024-09-11T09:34:00Z" w16du:dateUtc="2024-09-11T08:34:00Z">
            <w:rPr>
              <w:rFonts w:ascii="Calibri" w:hAnsi="Calibri" w:cs="Calibri"/>
              <w:sz w:val="22"/>
              <w:szCs w:val="22"/>
            </w:rPr>
          </w:rPrChange>
        </w:rPr>
        <w:t>,</w:t>
      </w:r>
      <w:r w:rsidR="007F3F04" w:rsidRPr="005E59BB">
        <w:rPr>
          <w:rFonts w:ascii="Calibri" w:hAnsi="Calibri" w:cs="Calibri"/>
          <w:sz w:val="22"/>
          <w:szCs w:val="22"/>
          <w:lang w:val="en-GB"/>
          <w:rPrChange w:id="864" w:author="Furl, Nicholas" w:date="2024-09-11T09:34:00Z" w16du:dateUtc="2024-09-11T08:34:00Z">
            <w:rPr>
              <w:rFonts w:ascii="Calibri" w:hAnsi="Calibri" w:cs="Calibri"/>
              <w:sz w:val="22"/>
              <w:szCs w:val="22"/>
            </w:rPr>
          </w:rPrChange>
        </w:rPr>
        <w:t xml:space="preserve"> </w:t>
      </w:r>
      <w:r w:rsidR="004F402B" w:rsidRPr="005E59BB">
        <w:rPr>
          <w:rFonts w:ascii="Calibri" w:hAnsi="Calibri" w:cs="Calibri"/>
          <w:sz w:val="22"/>
          <w:szCs w:val="22"/>
          <w:lang w:val="en-GB"/>
          <w:rPrChange w:id="865" w:author="Furl, Nicholas" w:date="2024-09-11T09:34:00Z" w16du:dateUtc="2024-09-11T08:34:00Z">
            <w:rPr>
              <w:rFonts w:ascii="Calibri" w:hAnsi="Calibri" w:cs="Calibri"/>
              <w:sz w:val="22"/>
              <w:szCs w:val="22"/>
            </w:rPr>
          </w:rPrChange>
        </w:rPr>
        <w:t>in</w:t>
      </w:r>
      <w:r w:rsidR="007F3F04" w:rsidRPr="005E59BB">
        <w:rPr>
          <w:rFonts w:ascii="Calibri" w:hAnsi="Calibri" w:cs="Calibri"/>
          <w:sz w:val="22"/>
          <w:szCs w:val="22"/>
          <w:lang w:val="en-GB"/>
          <w:rPrChange w:id="866" w:author="Furl, Nicholas" w:date="2024-09-11T09:34:00Z" w16du:dateUtc="2024-09-11T08:34:00Z">
            <w:rPr>
              <w:rFonts w:ascii="Calibri" w:hAnsi="Calibri" w:cs="Calibri"/>
              <w:sz w:val="22"/>
              <w:szCs w:val="22"/>
            </w:rPr>
          </w:rPrChange>
        </w:rPr>
        <w:t xml:space="preserve"> contrast to </w:t>
      </w:r>
      <w:r w:rsidR="004F402B" w:rsidRPr="005E59BB">
        <w:rPr>
          <w:rFonts w:ascii="Calibri" w:hAnsi="Calibri" w:cs="Calibri"/>
          <w:sz w:val="22"/>
          <w:szCs w:val="22"/>
          <w:lang w:val="en-GB"/>
          <w:rPrChange w:id="867" w:author="Furl, Nicholas" w:date="2024-09-11T09:34:00Z" w16du:dateUtc="2024-09-11T08:34:00Z">
            <w:rPr>
              <w:rFonts w:ascii="Calibri" w:hAnsi="Calibri" w:cs="Calibri"/>
              <w:sz w:val="22"/>
              <w:szCs w:val="22"/>
            </w:rPr>
          </w:rPrChange>
        </w:rPr>
        <w:t xml:space="preserve">the </w:t>
      </w:r>
      <w:del w:id="868" w:author="Furl, Nicholas" w:date="2024-09-10T17:08:00Z" w16du:dateUtc="2024-09-10T16:08:00Z">
        <w:r w:rsidR="004F402B" w:rsidRPr="005E59BB" w:rsidDel="00713C38">
          <w:rPr>
            <w:rFonts w:ascii="Calibri" w:hAnsi="Calibri" w:cs="Calibri"/>
            <w:sz w:val="22"/>
            <w:szCs w:val="22"/>
            <w:lang w:val="en-GB"/>
            <w:rPrChange w:id="869" w:author="Furl, Nicholas" w:date="2024-09-11T09:34:00Z" w16du:dateUtc="2024-09-11T08:34:00Z">
              <w:rPr>
                <w:rFonts w:ascii="Calibri" w:hAnsi="Calibri" w:cs="Calibri"/>
                <w:sz w:val="22"/>
                <w:szCs w:val="22"/>
              </w:rPr>
            </w:rPrChange>
          </w:rPr>
          <w:delText>CS</w:delText>
        </w:r>
      </w:del>
      <w:ins w:id="870" w:author="Furl, Nicholas" w:date="2024-09-10T17:08:00Z" w16du:dateUtc="2024-09-10T16:08:00Z">
        <w:r w:rsidR="00713C38" w:rsidRPr="005E59BB">
          <w:rPr>
            <w:rFonts w:ascii="Calibri" w:hAnsi="Calibri" w:cs="Calibri"/>
            <w:sz w:val="22"/>
            <w:szCs w:val="22"/>
            <w:lang w:val="en-GB"/>
            <w:rPrChange w:id="871" w:author="Furl, Nicholas" w:date="2024-09-11T09:34:00Z" w16du:dateUtc="2024-09-11T08:34:00Z">
              <w:rPr>
                <w:rFonts w:ascii="Calibri" w:hAnsi="Calibri" w:cs="Calibri"/>
                <w:sz w:val="22"/>
                <w:szCs w:val="22"/>
              </w:rPr>
            </w:rPrChange>
          </w:rPr>
          <w:t>Cost to Sample</w:t>
        </w:r>
      </w:ins>
      <w:r w:rsidR="004F402B" w:rsidRPr="005E59BB">
        <w:rPr>
          <w:rFonts w:ascii="Calibri" w:hAnsi="Calibri" w:cs="Calibri"/>
          <w:sz w:val="22"/>
          <w:szCs w:val="22"/>
          <w:lang w:val="en-GB"/>
          <w:rPrChange w:id="872" w:author="Furl, Nicholas" w:date="2024-09-11T09:34:00Z" w16du:dateUtc="2024-09-11T08:34:00Z">
            <w:rPr>
              <w:rFonts w:ascii="Calibri" w:hAnsi="Calibri" w:cs="Calibri"/>
              <w:sz w:val="22"/>
              <w:szCs w:val="22"/>
            </w:rPr>
          </w:rPrChange>
        </w:rPr>
        <w:t xml:space="preserve"> and </w:t>
      </w:r>
      <w:del w:id="873" w:author="Furl, Nicholas" w:date="2024-09-10T17:21:00Z" w16du:dateUtc="2024-09-10T16:21:00Z">
        <w:r w:rsidR="004F402B" w:rsidRPr="005E59BB" w:rsidDel="0068614F">
          <w:rPr>
            <w:rFonts w:ascii="Calibri" w:hAnsi="Calibri" w:cs="Calibri"/>
            <w:sz w:val="22"/>
            <w:szCs w:val="22"/>
            <w:lang w:val="en-GB"/>
            <w:rPrChange w:id="874" w:author="Furl, Nicholas" w:date="2024-09-11T09:34:00Z" w16du:dateUtc="2024-09-11T08:34:00Z">
              <w:rPr>
                <w:rFonts w:ascii="Calibri" w:hAnsi="Calibri" w:cs="Calibri"/>
                <w:sz w:val="22"/>
                <w:szCs w:val="22"/>
              </w:rPr>
            </w:rPrChange>
          </w:rPr>
          <w:delText>BP</w:delText>
        </w:r>
      </w:del>
      <w:ins w:id="875" w:author="Furl, Nicholas" w:date="2024-09-10T17:21:00Z" w16du:dateUtc="2024-09-10T16:21:00Z">
        <w:r w:rsidR="0068614F" w:rsidRPr="005E59BB">
          <w:rPr>
            <w:rFonts w:ascii="Calibri" w:hAnsi="Calibri" w:cs="Calibri"/>
            <w:sz w:val="22"/>
            <w:szCs w:val="22"/>
            <w:lang w:val="en-GB"/>
            <w:rPrChange w:id="876" w:author="Furl, Nicholas" w:date="2024-09-11T09:34:00Z" w16du:dateUtc="2024-09-11T08:34:00Z">
              <w:rPr>
                <w:rFonts w:ascii="Calibri" w:hAnsi="Calibri" w:cs="Calibri"/>
                <w:sz w:val="22"/>
                <w:szCs w:val="22"/>
              </w:rPr>
            </w:rPrChange>
          </w:rPr>
          <w:t>Biased Prior</w:t>
        </w:r>
      </w:ins>
      <w:r w:rsidR="004F402B" w:rsidRPr="005E59BB">
        <w:rPr>
          <w:rFonts w:ascii="Calibri" w:hAnsi="Calibri" w:cs="Calibri"/>
          <w:sz w:val="22"/>
          <w:szCs w:val="22"/>
          <w:lang w:val="en-GB"/>
          <w:rPrChange w:id="877" w:author="Furl, Nicholas" w:date="2024-09-11T09:34:00Z" w16du:dateUtc="2024-09-11T08:34:00Z">
            <w:rPr>
              <w:rFonts w:ascii="Calibri" w:hAnsi="Calibri" w:cs="Calibri"/>
              <w:sz w:val="22"/>
              <w:szCs w:val="22"/>
            </w:rPr>
          </w:rPrChange>
        </w:rPr>
        <w:t xml:space="preserve"> </w:t>
      </w:r>
      <w:r w:rsidR="007F3F04" w:rsidRPr="005E59BB">
        <w:rPr>
          <w:rFonts w:ascii="Calibri" w:hAnsi="Calibri" w:cs="Calibri"/>
          <w:sz w:val="22"/>
          <w:szCs w:val="22"/>
          <w:lang w:val="en-GB"/>
          <w:rPrChange w:id="878" w:author="Furl, Nicholas" w:date="2024-09-11T09:34:00Z" w16du:dateUtc="2024-09-11T08:34:00Z">
            <w:rPr>
              <w:rFonts w:ascii="Calibri" w:hAnsi="Calibri" w:cs="Calibri"/>
              <w:sz w:val="22"/>
              <w:szCs w:val="22"/>
            </w:rPr>
          </w:rPrChange>
        </w:rPr>
        <w:t xml:space="preserve">models </w:t>
      </w:r>
      <w:r w:rsidR="004F402B" w:rsidRPr="005E59BB">
        <w:rPr>
          <w:rFonts w:ascii="Calibri" w:hAnsi="Calibri" w:cs="Calibri"/>
          <w:sz w:val="22"/>
          <w:szCs w:val="22"/>
          <w:lang w:val="en-GB"/>
          <w:rPrChange w:id="879" w:author="Furl, Nicholas" w:date="2024-09-11T09:34:00Z" w16du:dateUtc="2024-09-11T08:34:00Z">
            <w:rPr>
              <w:rFonts w:ascii="Calibri" w:hAnsi="Calibri" w:cs="Calibri"/>
              <w:sz w:val="22"/>
              <w:szCs w:val="22"/>
            </w:rPr>
          </w:rPrChange>
        </w:rPr>
        <w:t xml:space="preserve">which are </w:t>
      </w:r>
      <w:r w:rsidR="007F3F04" w:rsidRPr="005E59BB">
        <w:rPr>
          <w:rFonts w:ascii="Calibri" w:hAnsi="Calibri" w:cs="Calibri"/>
          <w:sz w:val="22"/>
          <w:szCs w:val="22"/>
          <w:lang w:val="en-GB"/>
          <w:rPrChange w:id="880" w:author="Furl, Nicholas" w:date="2024-09-11T09:34:00Z" w16du:dateUtc="2024-09-11T08:34:00Z">
            <w:rPr>
              <w:rFonts w:ascii="Calibri" w:hAnsi="Calibri" w:cs="Calibri"/>
              <w:sz w:val="22"/>
              <w:szCs w:val="22"/>
            </w:rPr>
          </w:rPrChange>
        </w:rPr>
        <w:t xml:space="preserve">based on the full information problem solution. </w:t>
      </w:r>
      <w:r w:rsidR="001B7DAB" w:rsidRPr="005E59BB">
        <w:rPr>
          <w:rFonts w:ascii="Calibri" w:hAnsi="Calibri" w:cs="Calibri"/>
          <w:sz w:val="22"/>
          <w:szCs w:val="22"/>
          <w:lang w:val="en-GB"/>
          <w:rPrChange w:id="881" w:author="Furl, Nicholas" w:date="2024-09-11T09:34:00Z" w16du:dateUtc="2024-09-11T08:34:00Z">
            <w:rPr>
              <w:rFonts w:ascii="Calibri" w:hAnsi="Calibri" w:cs="Calibri"/>
              <w:sz w:val="22"/>
              <w:szCs w:val="22"/>
            </w:rPr>
          </w:rPrChange>
        </w:rPr>
        <w:t xml:space="preserve">More research into how participants learn option value distributions would be useful. </w:t>
      </w:r>
      <w:r w:rsidR="00A503C2" w:rsidRPr="005E59BB">
        <w:rPr>
          <w:rFonts w:ascii="Calibri" w:hAnsi="Calibri" w:cs="Calibri"/>
          <w:sz w:val="22"/>
          <w:szCs w:val="22"/>
          <w:lang w:val="en-GB"/>
          <w:rPrChange w:id="882" w:author="Furl, Nicholas" w:date="2024-09-11T09:34:00Z" w16du:dateUtc="2024-09-11T08:34:00Z">
            <w:rPr>
              <w:rFonts w:ascii="Calibri" w:hAnsi="Calibri" w:cs="Calibri"/>
              <w:sz w:val="22"/>
              <w:szCs w:val="22"/>
            </w:rPr>
          </w:rPrChange>
        </w:rPr>
        <w:t xml:space="preserve">We </w:t>
      </w:r>
      <w:r w:rsidR="007F3F04" w:rsidRPr="005E59BB">
        <w:rPr>
          <w:rFonts w:ascii="Calibri" w:hAnsi="Calibri" w:cs="Calibri"/>
          <w:sz w:val="22"/>
          <w:szCs w:val="22"/>
          <w:lang w:val="en-GB"/>
          <w:rPrChange w:id="883" w:author="Furl, Nicholas" w:date="2024-09-11T09:34:00Z" w16du:dateUtc="2024-09-11T08:34:00Z">
            <w:rPr>
              <w:rFonts w:ascii="Calibri" w:hAnsi="Calibri" w:cs="Calibri"/>
              <w:sz w:val="22"/>
              <w:szCs w:val="22"/>
            </w:rPr>
          </w:rPrChange>
        </w:rPr>
        <w:t>hypothesise</w:t>
      </w:r>
      <w:r w:rsidR="00A503C2" w:rsidRPr="005E59BB">
        <w:rPr>
          <w:rFonts w:ascii="Calibri" w:hAnsi="Calibri" w:cs="Calibri"/>
          <w:sz w:val="22"/>
          <w:szCs w:val="22"/>
          <w:lang w:val="en-GB"/>
          <w:rPrChange w:id="884" w:author="Furl, Nicholas" w:date="2024-09-11T09:34:00Z" w16du:dateUtc="2024-09-11T08:34:00Z">
            <w:rPr>
              <w:rFonts w:ascii="Calibri" w:hAnsi="Calibri" w:cs="Calibri"/>
              <w:sz w:val="22"/>
              <w:szCs w:val="22"/>
            </w:rPr>
          </w:rPrChange>
        </w:rPr>
        <w:t xml:space="preserve"> that </w:t>
      </w:r>
      <w:r w:rsidR="007F3F04" w:rsidRPr="005E59BB">
        <w:rPr>
          <w:rFonts w:ascii="Calibri" w:hAnsi="Calibri" w:cs="Calibri"/>
          <w:sz w:val="22"/>
          <w:szCs w:val="22"/>
          <w:lang w:val="en-GB"/>
          <w:rPrChange w:id="885" w:author="Furl, Nicholas" w:date="2024-09-11T09:34:00Z" w16du:dateUtc="2024-09-11T08:34:00Z">
            <w:rPr>
              <w:rFonts w:ascii="Calibri" w:hAnsi="Calibri" w:cs="Calibri"/>
              <w:sz w:val="22"/>
              <w:szCs w:val="22"/>
            </w:rPr>
          </w:rPrChange>
        </w:rPr>
        <w:t>a biased prior might persist, regardless of how participants are exposed to the prior, though more study is needed to generali</w:t>
      </w:r>
      <w:r w:rsidR="00351546" w:rsidRPr="005E59BB">
        <w:rPr>
          <w:rFonts w:ascii="Calibri" w:hAnsi="Calibri" w:cs="Calibri"/>
          <w:sz w:val="22"/>
          <w:szCs w:val="22"/>
          <w:lang w:val="en-GB"/>
          <w:rPrChange w:id="886" w:author="Furl, Nicholas" w:date="2024-09-11T09:34:00Z" w16du:dateUtc="2024-09-11T08:34:00Z">
            <w:rPr>
              <w:rFonts w:ascii="Calibri" w:hAnsi="Calibri" w:cs="Calibri"/>
              <w:sz w:val="22"/>
              <w:szCs w:val="22"/>
            </w:rPr>
          </w:rPrChange>
        </w:rPr>
        <w:t>s</w:t>
      </w:r>
      <w:r w:rsidR="007F3F04" w:rsidRPr="005E59BB">
        <w:rPr>
          <w:rFonts w:ascii="Calibri" w:hAnsi="Calibri" w:cs="Calibri"/>
          <w:sz w:val="22"/>
          <w:szCs w:val="22"/>
          <w:lang w:val="en-GB"/>
          <w:rPrChange w:id="887" w:author="Furl, Nicholas" w:date="2024-09-11T09:34:00Z" w16du:dateUtc="2024-09-11T08:34:00Z">
            <w:rPr>
              <w:rFonts w:ascii="Calibri" w:hAnsi="Calibri" w:cs="Calibri"/>
              <w:sz w:val="22"/>
              <w:szCs w:val="22"/>
            </w:rPr>
          </w:rPrChange>
        </w:rPr>
        <w:t>e beyond our study.</w:t>
      </w:r>
    </w:p>
    <w:p w14:paraId="0E2C1DD3" w14:textId="26B4168C" w:rsidR="007F3F04" w:rsidRPr="005E59BB" w:rsidRDefault="00D7015A" w:rsidP="00D7015A">
      <w:pPr>
        <w:spacing w:line="480" w:lineRule="auto"/>
        <w:ind w:firstLine="720"/>
        <w:rPr>
          <w:rFonts w:ascii="Calibri" w:hAnsi="Calibri" w:cs="Calibri"/>
          <w:sz w:val="22"/>
          <w:szCs w:val="22"/>
          <w:lang w:val="en-GB"/>
          <w:rPrChange w:id="888"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889" w:author="Furl, Nicholas" w:date="2024-09-11T09:34:00Z" w16du:dateUtc="2024-09-11T08:34:00Z">
            <w:rPr>
              <w:rFonts w:ascii="Calibri" w:hAnsi="Calibri" w:cs="Calibri"/>
              <w:sz w:val="22"/>
              <w:szCs w:val="22"/>
            </w:rPr>
          </w:rPrChange>
        </w:rPr>
        <w:t xml:space="preserve">Although we were unable to reliably induce participants to oversample in the present work and </w:t>
      </w:r>
      <w:proofErr w:type="gramStart"/>
      <w:r w:rsidRPr="005E59BB">
        <w:rPr>
          <w:rFonts w:ascii="Calibri" w:hAnsi="Calibri" w:cs="Calibri"/>
          <w:sz w:val="22"/>
          <w:szCs w:val="22"/>
          <w:lang w:val="en-GB"/>
          <w:rPrChange w:id="890" w:author="Furl, Nicholas" w:date="2024-09-11T09:34:00Z" w16du:dateUtc="2024-09-11T08:34:00Z">
            <w:rPr>
              <w:rFonts w:ascii="Calibri" w:hAnsi="Calibri" w:cs="Calibri"/>
              <w:sz w:val="22"/>
              <w:szCs w:val="22"/>
            </w:rPr>
          </w:rPrChange>
        </w:rPr>
        <w:t>instead</w:t>
      </w:r>
      <w:proofErr w:type="gramEnd"/>
      <w:r w:rsidRPr="005E59BB">
        <w:rPr>
          <w:rFonts w:ascii="Calibri" w:hAnsi="Calibri" w:cs="Calibri"/>
          <w:sz w:val="22"/>
          <w:szCs w:val="22"/>
          <w:lang w:val="en-GB"/>
          <w:rPrChange w:id="891" w:author="Furl, Nicholas" w:date="2024-09-11T09:34:00Z" w16du:dateUtc="2024-09-11T08:34:00Z">
            <w:rPr>
              <w:rFonts w:ascii="Calibri" w:hAnsi="Calibri" w:cs="Calibri"/>
              <w:sz w:val="22"/>
              <w:szCs w:val="22"/>
            </w:rPr>
          </w:rPrChange>
        </w:rPr>
        <w:t xml:space="preserve"> </w:t>
      </w:r>
      <w:r w:rsidR="003D4899" w:rsidRPr="005E59BB">
        <w:rPr>
          <w:rFonts w:ascii="Calibri" w:hAnsi="Calibri" w:cs="Calibri"/>
          <w:sz w:val="22"/>
          <w:szCs w:val="22"/>
          <w:lang w:val="en-GB"/>
          <w:rPrChange w:id="892" w:author="Furl, Nicholas" w:date="2024-09-11T09:34:00Z" w16du:dateUtc="2024-09-11T08:34:00Z">
            <w:rPr>
              <w:rFonts w:ascii="Calibri" w:hAnsi="Calibri" w:cs="Calibri"/>
              <w:sz w:val="22"/>
              <w:szCs w:val="22"/>
            </w:rPr>
          </w:rPrChange>
        </w:rPr>
        <w:t xml:space="preserve">we </w:t>
      </w:r>
      <w:r w:rsidRPr="005E59BB">
        <w:rPr>
          <w:rFonts w:ascii="Calibri" w:hAnsi="Calibri" w:cs="Calibri"/>
          <w:sz w:val="22"/>
          <w:szCs w:val="22"/>
          <w:lang w:val="en-GB"/>
          <w:rPrChange w:id="893" w:author="Furl, Nicholas" w:date="2024-09-11T09:34:00Z" w16du:dateUtc="2024-09-11T08:34:00Z">
            <w:rPr>
              <w:rFonts w:ascii="Calibri" w:hAnsi="Calibri" w:cs="Calibri"/>
              <w:sz w:val="22"/>
              <w:szCs w:val="22"/>
            </w:rPr>
          </w:rPrChange>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etc), leaving the pictorial stimulus domains as the most likely instigator of oversampling in van de Wouw et al. (2022). </w:t>
      </w:r>
      <w:r w:rsidR="00702876" w:rsidRPr="005E59BB">
        <w:rPr>
          <w:rFonts w:ascii="Calibri" w:hAnsi="Calibri" w:cs="Calibri"/>
          <w:sz w:val="22"/>
          <w:szCs w:val="22"/>
          <w:lang w:val="en-GB"/>
          <w:rPrChange w:id="894" w:author="Furl, Nicholas" w:date="2024-09-11T09:34:00Z" w16du:dateUtc="2024-09-11T08:34:00Z">
            <w:rPr>
              <w:rFonts w:ascii="Calibri" w:hAnsi="Calibri" w:cs="Calibri"/>
              <w:sz w:val="22"/>
              <w:szCs w:val="22"/>
            </w:rPr>
          </w:rPrChange>
        </w:rPr>
        <w:t xml:space="preserve">It is possible that a biased </w:t>
      </w:r>
      <w:r w:rsidR="000C0936" w:rsidRPr="005E59BB">
        <w:rPr>
          <w:rFonts w:ascii="Calibri" w:hAnsi="Calibri" w:cs="Calibri"/>
          <w:sz w:val="22"/>
          <w:szCs w:val="22"/>
          <w:lang w:val="en-GB"/>
          <w:rPrChange w:id="895" w:author="Furl, Nicholas" w:date="2024-09-11T09:34:00Z" w16du:dateUtc="2024-09-11T08:34:00Z">
            <w:rPr>
              <w:rFonts w:ascii="Calibri" w:hAnsi="Calibri" w:cs="Calibri"/>
              <w:sz w:val="22"/>
              <w:szCs w:val="22"/>
            </w:rPr>
          </w:rPrChange>
        </w:rPr>
        <w:t xml:space="preserve">(i.e., overly optimistic) </w:t>
      </w:r>
      <w:r w:rsidR="00702876" w:rsidRPr="005E59BB">
        <w:rPr>
          <w:rFonts w:ascii="Calibri" w:hAnsi="Calibri" w:cs="Calibri"/>
          <w:sz w:val="22"/>
          <w:szCs w:val="22"/>
          <w:lang w:val="en-GB"/>
          <w:rPrChange w:id="896" w:author="Furl, Nicholas" w:date="2024-09-11T09:34:00Z" w16du:dateUtc="2024-09-11T08:34:00Z">
            <w:rPr>
              <w:rFonts w:ascii="Calibri" w:hAnsi="Calibri" w:cs="Calibri"/>
              <w:sz w:val="22"/>
              <w:szCs w:val="22"/>
            </w:rPr>
          </w:rPrChange>
        </w:rPr>
        <w:t xml:space="preserve">prior might account for </w:t>
      </w:r>
      <w:r w:rsidR="000C0936" w:rsidRPr="005E59BB">
        <w:rPr>
          <w:rFonts w:ascii="Calibri" w:hAnsi="Calibri" w:cs="Calibri"/>
          <w:sz w:val="22"/>
          <w:szCs w:val="22"/>
          <w:lang w:val="en-GB"/>
          <w:rPrChange w:id="897" w:author="Furl, Nicholas" w:date="2024-09-11T09:34:00Z" w16du:dateUtc="2024-09-11T08:34:00Z">
            <w:rPr>
              <w:rFonts w:ascii="Calibri" w:hAnsi="Calibri" w:cs="Calibri"/>
              <w:sz w:val="22"/>
              <w:szCs w:val="22"/>
            </w:rPr>
          </w:rPrChange>
        </w:rPr>
        <w:t>oversampling in image-based contexts as well</w:t>
      </w:r>
      <w:r w:rsidR="003D4899" w:rsidRPr="005E59BB">
        <w:rPr>
          <w:rFonts w:ascii="Calibri" w:hAnsi="Calibri" w:cs="Calibri"/>
          <w:sz w:val="22"/>
          <w:szCs w:val="22"/>
          <w:lang w:val="en-GB"/>
          <w:rPrChange w:id="898" w:author="Furl, Nicholas" w:date="2024-09-11T09:34:00Z" w16du:dateUtc="2024-09-11T08:34:00Z">
            <w:rPr>
              <w:rFonts w:ascii="Calibri" w:hAnsi="Calibri" w:cs="Calibri"/>
              <w:sz w:val="22"/>
              <w:szCs w:val="22"/>
            </w:rPr>
          </w:rPrChange>
        </w:rPr>
        <w:t xml:space="preserve"> as undersampling in </w:t>
      </w:r>
      <w:r w:rsidR="00FF12E9" w:rsidRPr="005E59BB">
        <w:rPr>
          <w:rFonts w:ascii="Calibri" w:hAnsi="Calibri" w:cs="Calibri"/>
          <w:sz w:val="22"/>
          <w:szCs w:val="22"/>
          <w:lang w:val="en-GB"/>
          <w:rPrChange w:id="899" w:author="Furl, Nicholas" w:date="2024-09-11T09:34:00Z" w16du:dateUtc="2024-09-11T08:34:00Z">
            <w:rPr>
              <w:rFonts w:ascii="Calibri" w:hAnsi="Calibri" w:cs="Calibri"/>
              <w:sz w:val="22"/>
              <w:szCs w:val="22"/>
            </w:rPr>
          </w:rPrChange>
        </w:rPr>
        <w:t xml:space="preserve">number-based, </w:t>
      </w:r>
      <w:r w:rsidR="003D4899" w:rsidRPr="005E59BB">
        <w:rPr>
          <w:rFonts w:ascii="Calibri" w:hAnsi="Calibri" w:cs="Calibri"/>
          <w:sz w:val="22"/>
          <w:szCs w:val="22"/>
          <w:lang w:val="en-GB"/>
          <w:rPrChange w:id="900" w:author="Furl, Nicholas" w:date="2024-09-11T09:34:00Z" w16du:dateUtc="2024-09-11T08:34:00Z">
            <w:rPr>
              <w:rFonts w:ascii="Calibri" w:hAnsi="Calibri" w:cs="Calibri"/>
              <w:sz w:val="22"/>
              <w:szCs w:val="22"/>
            </w:rPr>
          </w:rPrChange>
        </w:rPr>
        <w:t>economic domains</w:t>
      </w:r>
      <w:r w:rsidR="000C0936" w:rsidRPr="005E59BB">
        <w:rPr>
          <w:rFonts w:ascii="Calibri" w:hAnsi="Calibri" w:cs="Calibri"/>
          <w:sz w:val="22"/>
          <w:szCs w:val="22"/>
          <w:lang w:val="en-GB"/>
          <w:rPrChange w:id="901" w:author="Furl, Nicholas" w:date="2024-09-11T09:34:00Z" w16du:dateUtc="2024-09-11T08:34:00Z">
            <w:rPr>
              <w:rFonts w:ascii="Calibri" w:hAnsi="Calibri" w:cs="Calibri"/>
              <w:sz w:val="22"/>
              <w:szCs w:val="22"/>
            </w:rPr>
          </w:rPrChange>
        </w:rPr>
        <w:t>.</w:t>
      </w:r>
    </w:p>
    <w:p w14:paraId="0660B9DD" w14:textId="20B2A8F3" w:rsidR="00A75468" w:rsidRPr="005E59BB" w:rsidRDefault="00A75468" w:rsidP="00F54E46">
      <w:pPr>
        <w:spacing w:line="480" w:lineRule="auto"/>
        <w:rPr>
          <w:ins w:id="902" w:author="Furl, Nicholas" w:date="2024-09-10T15:24:00Z" w16du:dateUtc="2024-09-10T14:24:00Z"/>
          <w:rFonts w:ascii="Calibri" w:hAnsi="Calibri" w:cs="Calibri"/>
          <w:sz w:val="22"/>
          <w:szCs w:val="22"/>
          <w:lang w:val="en-GB"/>
          <w:rPrChange w:id="903" w:author="Furl, Nicholas" w:date="2024-09-11T09:34:00Z" w16du:dateUtc="2024-09-11T08:34:00Z">
            <w:rPr>
              <w:ins w:id="904" w:author="Furl, Nicholas" w:date="2024-09-10T15:24:00Z" w16du:dateUtc="2024-09-10T14:24:00Z"/>
              <w:rFonts w:ascii="Calibri" w:hAnsi="Calibri" w:cs="Calibri"/>
              <w:sz w:val="22"/>
              <w:szCs w:val="22"/>
            </w:rPr>
          </w:rPrChange>
        </w:rPr>
      </w:pPr>
      <w:r w:rsidRPr="005E59BB">
        <w:rPr>
          <w:rFonts w:ascii="Calibri" w:hAnsi="Calibri" w:cs="Calibri"/>
          <w:sz w:val="22"/>
          <w:szCs w:val="22"/>
          <w:lang w:val="en-GB"/>
          <w:rPrChange w:id="905" w:author="Furl, Nicholas" w:date="2024-09-11T09:34:00Z" w16du:dateUtc="2024-09-11T08:34:00Z">
            <w:rPr>
              <w:rFonts w:ascii="Calibri" w:hAnsi="Calibri" w:cs="Calibri"/>
              <w:sz w:val="22"/>
              <w:szCs w:val="22"/>
            </w:rPr>
          </w:rPrChange>
        </w:rPr>
        <w:lastRenderedPageBreak/>
        <w:tab/>
      </w:r>
      <w:r w:rsidR="006D270B" w:rsidRPr="005E59BB">
        <w:rPr>
          <w:rFonts w:ascii="Calibri" w:hAnsi="Calibri" w:cs="Calibri"/>
          <w:sz w:val="22"/>
          <w:szCs w:val="22"/>
          <w:lang w:val="en-GB"/>
          <w:rPrChange w:id="906" w:author="Furl, Nicholas" w:date="2024-09-11T09:34:00Z" w16du:dateUtc="2024-09-11T08:34:00Z">
            <w:rPr>
              <w:rFonts w:ascii="Calibri" w:hAnsi="Calibri" w:cs="Calibri"/>
              <w:sz w:val="22"/>
              <w:szCs w:val="22"/>
            </w:rPr>
          </w:rPrChange>
        </w:rPr>
        <w:t>This is the first comprehensive comparison of</w:t>
      </w:r>
      <w:r w:rsidRPr="005E59BB">
        <w:rPr>
          <w:rFonts w:ascii="Calibri" w:hAnsi="Calibri" w:cs="Calibri"/>
          <w:sz w:val="22"/>
          <w:szCs w:val="22"/>
          <w:lang w:val="en-GB"/>
          <w:rPrChange w:id="907" w:author="Furl, Nicholas" w:date="2024-09-11T09:34:00Z" w16du:dateUtc="2024-09-11T08:34:00Z">
            <w:rPr>
              <w:rFonts w:ascii="Calibri" w:hAnsi="Calibri" w:cs="Calibri"/>
              <w:sz w:val="22"/>
              <w:szCs w:val="22"/>
            </w:rPr>
          </w:rPrChange>
        </w:rPr>
        <w:t xml:space="preserve"> theoretical models that specify the computations humans use to solve full information problems. Costa and Averbeck (2015) introduced the parameterised cost</w:t>
      </w:r>
      <w:r w:rsidR="00F005A7" w:rsidRPr="005E59BB">
        <w:rPr>
          <w:rFonts w:ascii="Calibri" w:hAnsi="Calibri" w:cs="Calibri"/>
          <w:sz w:val="22"/>
          <w:szCs w:val="22"/>
          <w:lang w:val="en-GB"/>
          <w:rPrChange w:id="908" w:author="Furl, Nicholas" w:date="2024-09-11T09:34:00Z" w16du:dateUtc="2024-09-11T08:34:00Z">
            <w:rPr>
              <w:rFonts w:ascii="Calibri" w:hAnsi="Calibri" w:cs="Calibri"/>
              <w:sz w:val="22"/>
              <w:szCs w:val="22"/>
            </w:rPr>
          </w:rPrChange>
        </w:rPr>
        <w:t>-</w:t>
      </w:r>
      <w:r w:rsidRPr="005E59BB">
        <w:rPr>
          <w:rFonts w:ascii="Calibri" w:hAnsi="Calibri" w:cs="Calibri"/>
          <w:sz w:val="22"/>
          <w:szCs w:val="22"/>
          <w:lang w:val="en-GB"/>
          <w:rPrChange w:id="909" w:author="Furl, Nicholas" w:date="2024-09-11T09:34:00Z" w16du:dateUtc="2024-09-11T08:34:00Z">
            <w:rPr>
              <w:rFonts w:ascii="Calibri" w:hAnsi="Calibri" w:cs="Calibri"/>
              <w:sz w:val="22"/>
              <w:szCs w:val="22"/>
            </w:rPr>
          </w:rPrChange>
        </w:rPr>
        <w:t>to</w:t>
      </w:r>
      <w:r w:rsidR="00F005A7" w:rsidRPr="005E59BB">
        <w:rPr>
          <w:rFonts w:ascii="Calibri" w:hAnsi="Calibri" w:cs="Calibri"/>
          <w:sz w:val="22"/>
          <w:szCs w:val="22"/>
          <w:lang w:val="en-GB"/>
          <w:rPrChange w:id="910" w:author="Furl, Nicholas" w:date="2024-09-11T09:34:00Z" w16du:dateUtc="2024-09-11T08:34:00Z">
            <w:rPr>
              <w:rFonts w:ascii="Calibri" w:hAnsi="Calibri" w:cs="Calibri"/>
              <w:sz w:val="22"/>
              <w:szCs w:val="22"/>
            </w:rPr>
          </w:rPrChange>
        </w:rPr>
        <w:t>-</w:t>
      </w:r>
      <w:r w:rsidRPr="005E59BB">
        <w:rPr>
          <w:rFonts w:ascii="Calibri" w:hAnsi="Calibri" w:cs="Calibri"/>
          <w:sz w:val="22"/>
          <w:szCs w:val="22"/>
          <w:lang w:val="en-GB"/>
          <w:rPrChange w:id="911" w:author="Furl, Nicholas" w:date="2024-09-11T09:34:00Z" w16du:dateUtc="2024-09-11T08:34:00Z">
            <w:rPr>
              <w:rFonts w:ascii="Calibri" w:hAnsi="Calibri" w:cs="Calibri"/>
              <w:sz w:val="22"/>
              <w:szCs w:val="22"/>
            </w:rPr>
          </w:rPrChange>
        </w:rPr>
        <w:t>sample model that we consider here and fitted that model to participants’ sampling choice</w:t>
      </w:r>
      <w:r w:rsidR="00F005A7" w:rsidRPr="005E59BB">
        <w:rPr>
          <w:rFonts w:ascii="Calibri" w:hAnsi="Calibri" w:cs="Calibri"/>
          <w:sz w:val="22"/>
          <w:szCs w:val="22"/>
          <w:lang w:val="en-GB"/>
          <w:rPrChange w:id="912"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913" w:author="Furl, Nicholas" w:date="2024-09-11T09:34:00Z" w16du:dateUtc="2024-09-11T08:34:00Z">
            <w:rPr>
              <w:rFonts w:ascii="Calibri" w:hAnsi="Calibri" w:cs="Calibri"/>
              <w:sz w:val="22"/>
              <w:szCs w:val="22"/>
            </w:rPr>
          </w:rPrChange>
        </w:rPr>
        <w:t xml:space="preserve"> </w:t>
      </w:r>
      <w:r w:rsidR="00F005A7" w:rsidRPr="005E59BB">
        <w:rPr>
          <w:rFonts w:ascii="Calibri" w:hAnsi="Calibri" w:cs="Calibri"/>
          <w:sz w:val="22"/>
          <w:szCs w:val="22"/>
          <w:lang w:val="en-GB"/>
          <w:rPrChange w:id="914" w:author="Furl, Nicholas" w:date="2024-09-11T09:34:00Z" w16du:dateUtc="2024-09-11T08:34:00Z">
            <w:rPr>
              <w:rFonts w:ascii="Calibri" w:hAnsi="Calibri" w:cs="Calibri"/>
              <w:sz w:val="22"/>
              <w:szCs w:val="22"/>
            </w:rPr>
          </w:rPrChange>
        </w:rPr>
        <w:t>in</w:t>
      </w:r>
      <w:r w:rsidRPr="005E59BB">
        <w:rPr>
          <w:rFonts w:ascii="Calibri" w:hAnsi="Calibri" w:cs="Calibri"/>
          <w:sz w:val="22"/>
          <w:szCs w:val="22"/>
          <w:lang w:val="en-GB"/>
          <w:rPrChange w:id="915" w:author="Furl, Nicholas" w:date="2024-09-11T09:34:00Z" w16du:dateUtc="2024-09-11T08:34:00Z">
            <w:rPr>
              <w:rFonts w:ascii="Calibri" w:hAnsi="Calibri" w:cs="Calibri"/>
              <w:sz w:val="22"/>
              <w:szCs w:val="22"/>
            </w:rPr>
          </w:rPrChange>
        </w:rPr>
        <w:t xml:space="preserve"> an economic full information task. </w:t>
      </w:r>
      <w:r w:rsidR="005D317F" w:rsidRPr="005E59BB">
        <w:rPr>
          <w:rFonts w:ascii="Calibri" w:hAnsi="Calibri" w:cs="Calibri"/>
          <w:sz w:val="22"/>
          <w:szCs w:val="22"/>
          <w:lang w:val="en-GB"/>
          <w:rPrChange w:id="916" w:author="Furl, Nicholas" w:date="2024-09-11T09:34:00Z" w16du:dateUtc="2024-09-11T08:34:00Z">
            <w:rPr>
              <w:rFonts w:ascii="Calibri" w:hAnsi="Calibri" w:cs="Calibri"/>
              <w:sz w:val="22"/>
              <w:szCs w:val="22"/>
            </w:rPr>
          </w:rPrChange>
        </w:rPr>
        <w:t>However,</w:t>
      </w:r>
      <w:r w:rsidRPr="005E59BB">
        <w:rPr>
          <w:rFonts w:ascii="Calibri" w:hAnsi="Calibri" w:cs="Calibri"/>
          <w:sz w:val="22"/>
          <w:szCs w:val="22"/>
          <w:lang w:val="en-GB"/>
          <w:rPrChange w:id="917" w:author="Furl, Nicholas" w:date="2024-09-11T09:34:00Z" w16du:dateUtc="2024-09-11T08:34:00Z">
            <w:rPr>
              <w:rFonts w:ascii="Calibri" w:hAnsi="Calibri" w:cs="Calibri"/>
              <w:sz w:val="22"/>
              <w:szCs w:val="22"/>
            </w:rPr>
          </w:rPrChange>
        </w:rPr>
        <w:t xml:space="preserve"> </w:t>
      </w:r>
      <w:r w:rsidR="00F005A7" w:rsidRPr="005E59BB">
        <w:rPr>
          <w:rFonts w:ascii="Calibri" w:hAnsi="Calibri" w:cs="Calibri"/>
          <w:sz w:val="22"/>
          <w:szCs w:val="22"/>
          <w:lang w:val="en-GB"/>
          <w:rPrChange w:id="918" w:author="Furl, Nicholas" w:date="2024-09-11T09:34:00Z" w16du:dateUtc="2024-09-11T08:34:00Z">
            <w:rPr>
              <w:rFonts w:ascii="Calibri" w:hAnsi="Calibri" w:cs="Calibri"/>
              <w:sz w:val="22"/>
              <w:szCs w:val="22"/>
            </w:rPr>
          </w:rPrChange>
        </w:rPr>
        <w:t>they</w:t>
      </w:r>
      <w:r w:rsidRPr="005E59BB">
        <w:rPr>
          <w:rFonts w:ascii="Calibri" w:hAnsi="Calibri" w:cs="Calibri"/>
          <w:sz w:val="22"/>
          <w:szCs w:val="22"/>
          <w:lang w:val="en-GB"/>
          <w:rPrChange w:id="919" w:author="Furl, Nicholas" w:date="2024-09-11T09:34:00Z" w16du:dateUtc="2024-09-11T08:34:00Z">
            <w:rPr>
              <w:rFonts w:ascii="Calibri" w:hAnsi="Calibri" w:cs="Calibri"/>
              <w:sz w:val="22"/>
              <w:szCs w:val="22"/>
            </w:rPr>
          </w:rPrChange>
        </w:rPr>
        <w:t xml:space="preserve"> did not perform a model comparison with alternative models. Moreover, our current study provides a comprehensive parameter recovery analysis for this model and </w:t>
      </w:r>
      <w:r w:rsidR="00F54E46" w:rsidRPr="005E59BB">
        <w:rPr>
          <w:rFonts w:ascii="Calibri" w:hAnsi="Calibri" w:cs="Calibri"/>
          <w:sz w:val="22"/>
          <w:szCs w:val="22"/>
          <w:lang w:val="en-GB"/>
          <w:rPrChange w:id="920" w:author="Furl, Nicholas" w:date="2024-09-11T09:34:00Z" w16du:dateUtc="2024-09-11T08:34:00Z">
            <w:rPr>
              <w:rFonts w:ascii="Calibri" w:hAnsi="Calibri" w:cs="Calibri"/>
              <w:sz w:val="22"/>
              <w:szCs w:val="22"/>
            </w:rPr>
          </w:rPrChange>
        </w:rPr>
        <w:t>introduces a</w:t>
      </w:r>
      <w:r w:rsidR="001C6DB4" w:rsidRPr="005E59BB">
        <w:rPr>
          <w:rFonts w:ascii="Calibri" w:hAnsi="Calibri" w:cs="Calibri"/>
          <w:sz w:val="22"/>
          <w:szCs w:val="22"/>
          <w:lang w:val="en-GB"/>
          <w:rPrChange w:id="921" w:author="Furl, Nicholas" w:date="2024-09-11T09:34:00Z" w16du:dateUtc="2024-09-11T08:34:00Z">
            <w:rPr>
              <w:rFonts w:ascii="Calibri" w:hAnsi="Calibri" w:cs="Calibri"/>
              <w:sz w:val="22"/>
              <w:szCs w:val="22"/>
            </w:rPr>
          </w:rPrChange>
        </w:rPr>
        <w:t>nd</w:t>
      </w:r>
      <w:r w:rsidR="00F54E46" w:rsidRPr="005E59BB">
        <w:rPr>
          <w:rFonts w:ascii="Calibri" w:hAnsi="Calibri" w:cs="Calibri"/>
          <w:sz w:val="22"/>
          <w:szCs w:val="22"/>
          <w:lang w:val="en-GB"/>
          <w:rPrChange w:id="922" w:author="Furl, Nicholas" w:date="2024-09-11T09:34:00Z" w16du:dateUtc="2024-09-11T08:34:00Z">
            <w:rPr>
              <w:rFonts w:ascii="Calibri" w:hAnsi="Calibri" w:cs="Calibri"/>
              <w:sz w:val="22"/>
              <w:szCs w:val="22"/>
            </w:rPr>
          </w:rPrChange>
        </w:rPr>
        <w:t xml:space="preserve"> tests </w:t>
      </w:r>
      <w:r w:rsidRPr="005E59BB">
        <w:rPr>
          <w:rFonts w:ascii="Calibri" w:hAnsi="Calibri" w:cs="Calibri"/>
          <w:sz w:val="22"/>
          <w:szCs w:val="22"/>
          <w:lang w:val="en-GB"/>
          <w:rPrChange w:id="923" w:author="Furl, Nicholas" w:date="2024-09-11T09:34:00Z" w16du:dateUtc="2024-09-11T08:34:00Z">
            <w:rPr>
              <w:rFonts w:ascii="Calibri" w:hAnsi="Calibri" w:cs="Calibri"/>
              <w:sz w:val="22"/>
              <w:szCs w:val="22"/>
            </w:rPr>
          </w:rPrChange>
        </w:rPr>
        <w:t xml:space="preserve">other </w:t>
      </w:r>
      <w:r w:rsidR="00F54E46" w:rsidRPr="005E59BB">
        <w:rPr>
          <w:rFonts w:ascii="Calibri" w:hAnsi="Calibri" w:cs="Calibri"/>
          <w:sz w:val="22"/>
          <w:szCs w:val="22"/>
          <w:lang w:val="en-GB"/>
          <w:rPrChange w:id="924" w:author="Furl, Nicholas" w:date="2024-09-11T09:34:00Z" w16du:dateUtc="2024-09-11T08:34:00Z">
            <w:rPr>
              <w:rFonts w:ascii="Calibri" w:hAnsi="Calibri" w:cs="Calibri"/>
              <w:sz w:val="22"/>
              <w:szCs w:val="22"/>
            </w:rPr>
          </w:rPrChange>
        </w:rPr>
        <w:t>similar theoretical</w:t>
      </w:r>
      <w:r w:rsidRPr="005E59BB">
        <w:rPr>
          <w:rFonts w:ascii="Calibri" w:hAnsi="Calibri" w:cs="Calibri"/>
          <w:sz w:val="22"/>
          <w:szCs w:val="22"/>
          <w:lang w:val="en-GB"/>
          <w:rPrChange w:id="925" w:author="Furl, Nicholas" w:date="2024-09-11T09:34:00Z" w16du:dateUtc="2024-09-11T08:34:00Z">
            <w:rPr>
              <w:rFonts w:ascii="Calibri" w:hAnsi="Calibri" w:cs="Calibri"/>
              <w:sz w:val="22"/>
              <w:szCs w:val="22"/>
            </w:rPr>
          </w:rPrChange>
        </w:rPr>
        <w:t xml:space="preserve"> model</w:t>
      </w:r>
      <w:r w:rsidR="00F54E46" w:rsidRPr="005E59BB">
        <w:rPr>
          <w:rFonts w:ascii="Calibri" w:hAnsi="Calibri" w:cs="Calibri"/>
          <w:sz w:val="22"/>
          <w:szCs w:val="22"/>
          <w:lang w:val="en-GB"/>
          <w:rPrChange w:id="926"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927" w:author="Furl, Nicholas" w:date="2024-09-11T09:34:00Z" w16du:dateUtc="2024-09-11T08:34:00Z">
            <w:rPr>
              <w:rFonts w:ascii="Calibri" w:hAnsi="Calibri" w:cs="Calibri"/>
              <w:sz w:val="22"/>
              <w:szCs w:val="22"/>
            </w:rPr>
          </w:rPrChange>
        </w:rPr>
        <w:t xml:space="preserve">. Our work also builds on the approach recently taken by Baumann et al. (2020), who compared the </w:t>
      </w:r>
      <w:ins w:id="928" w:author="Furl, Nicholas" w:date="2024-09-10T17:12:00Z" w16du:dateUtc="2024-09-10T16:12:00Z">
        <w:r w:rsidR="00713C38" w:rsidRPr="005E59BB">
          <w:rPr>
            <w:rFonts w:ascii="Calibri" w:hAnsi="Calibri" w:cs="Calibri"/>
            <w:sz w:val="22"/>
            <w:szCs w:val="22"/>
            <w:lang w:val="en-GB"/>
            <w:rPrChange w:id="929" w:author="Furl, Nicholas" w:date="2024-09-11T09:34:00Z" w16du:dateUtc="2024-09-11T08:34:00Z">
              <w:rPr>
                <w:rFonts w:ascii="Calibri" w:hAnsi="Calibri" w:cs="Calibri"/>
                <w:sz w:val="22"/>
                <w:szCs w:val="22"/>
              </w:rPr>
            </w:rPrChange>
          </w:rPr>
          <w:t xml:space="preserve">objective values version of the Cut Off heuristic </w:t>
        </w:r>
      </w:ins>
      <w:del w:id="930" w:author="Furl, Nicholas" w:date="2024-09-10T17:12:00Z" w16du:dateUtc="2024-09-10T16:12:00Z">
        <w:r w:rsidRPr="005E59BB" w:rsidDel="00713C38">
          <w:rPr>
            <w:rFonts w:ascii="Calibri" w:hAnsi="Calibri" w:cs="Calibri"/>
            <w:sz w:val="22"/>
            <w:szCs w:val="22"/>
            <w:lang w:val="en-GB"/>
            <w:rPrChange w:id="931" w:author="Furl, Nicholas" w:date="2024-09-11T09:34:00Z" w16du:dateUtc="2024-09-11T08:34:00Z">
              <w:rPr>
                <w:rFonts w:ascii="Calibri" w:hAnsi="Calibri" w:cs="Calibri"/>
                <w:sz w:val="22"/>
                <w:szCs w:val="22"/>
              </w:rPr>
            </w:rPrChange>
          </w:rPr>
          <w:delText xml:space="preserve">CO OV model </w:delText>
        </w:r>
      </w:del>
      <w:r w:rsidRPr="005E59BB">
        <w:rPr>
          <w:rFonts w:ascii="Calibri" w:hAnsi="Calibri" w:cs="Calibri"/>
          <w:sz w:val="22"/>
          <w:szCs w:val="22"/>
          <w:lang w:val="en-GB"/>
          <w:rPrChange w:id="932" w:author="Furl, Nicholas" w:date="2024-09-11T09:34:00Z" w16du:dateUtc="2024-09-11T08:34:00Z">
            <w:rPr>
              <w:rFonts w:ascii="Calibri" w:hAnsi="Calibri" w:cs="Calibri"/>
              <w:sz w:val="22"/>
              <w:szCs w:val="22"/>
            </w:rPr>
          </w:rPrChange>
        </w:rPr>
        <w:t>we consider here with “threshold models” (Lee, 2006). Although these threshold models are useful tools for directly estimating participants’ choice thresholds at each sequence position from participants’ behaviour</w:t>
      </w:r>
      <w:r w:rsidR="00F54E46" w:rsidRPr="005E59BB">
        <w:rPr>
          <w:rFonts w:ascii="Calibri" w:hAnsi="Calibri" w:cs="Calibri"/>
          <w:sz w:val="22"/>
          <w:szCs w:val="22"/>
          <w:lang w:val="en-GB"/>
          <w:rPrChange w:id="933" w:author="Furl, Nicholas" w:date="2024-09-11T09:34:00Z" w16du:dateUtc="2024-09-11T08:34:00Z">
            <w:rPr>
              <w:rFonts w:ascii="Calibri" w:hAnsi="Calibri" w:cs="Calibri"/>
              <w:sz w:val="22"/>
              <w:szCs w:val="22"/>
            </w:rPr>
          </w:rPrChange>
        </w:rPr>
        <w:t>al</w:t>
      </w:r>
      <w:r w:rsidRPr="005E59BB">
        <w:rPr>
          <w:rFonts w:ascii="Calibri" w:hAnsi="Calibri" w:cs="Calibri"/>
          <w:sz w:val="22"/>
          <w:szCs w:val="22"/>
          <w:lang w:val="en-GB"/>
          <w:rPrChange w:id="934" w:author="Furl, Nicholas" w:date="2024-09-11T09:34:00Z" w16du:dateUtc="2024-09-11T08:34:00Z">
            <w:rPr>
              <w:rFonts w:ascii="Calibri" w:hAnsi="Calibri" w:cs="Calibri"/>
              <w:sz w:val="22"/>
              <w:szCs w:val="22"/>
            </w:rPr>
          </w:rPrChange>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parameterised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sidRPr="005E59BB">
        <w:rPr>
          <w:rFonts w:ascii="Calibri" w:hAnsi="Calibri" w:cs="Calibri"/>
          <w:sz w:val="22"/>
          <w:szCs w:val="22"/>
          <w:lang w:val="en-GB"/>
          <w:rPrChange w:id="935" w:author="Furl, Nicholas" w:date="2024-09-11T09:34:00Z" w16du:dateUtc="2024-09-11T08:34:00Z">
            <w:rPr>
              <w:rFonts w:ascii="Calibri" w:hAnsi="Calibri" w:cs="Calibri"/>
              <w:sz w:val="22"/>
              <w:szCs w:val="22"/>
            </w:rPr>
          </w:rPrChange>
        </w:rPr>
        <w:t xml:space="preserve">The models we used need not </w:t>
      </w:r>
      <w:r w:rsidR="003A4F28" w:rsidRPr="005E59BB">
        <w:rPr>
          <w:rFonts w:ascii="Calibri" w:hAnsi="Calibri" w:cs="Calibri"/>
          <w:sz w:val="22"/>
          <w:szCs w:val="22"/>
          <w:lang w:val="en-GB"/>
          <w:rPrChange w:id="936" w:author="Furl, Nicholas" w:date="2024-09-11T09:34:00Z" w16du:dateUtc="2024-09-11T08:34:00Z">
            <w:rPr>
              <w:rFonts w:ascii="Calibri" w:hAnsi="Calibri" w:cs="Calibri"/>
              <w:sz w:val="22"/>
              <w:szCs w:val="22"/>
            </w:rPr>
          </w:rPrChange>
        </w:rPr>
        <w:t xml:space="preserve">resort to </w:t>
      </w:r>
      <w:r w:rsidR="00D94E0A" w:rsidRPr="005E59BB">
        <w:rPr>
          <w:rFonts w:ascii="Calibri" w:hAnsi="Calibri" w:cs="Calibri"/>
          <w:sz w:val="22"/>
          <w:szCs w:val="22"/>
          <w:lang w:val="en-GB"/>
          <w:rPrChange w:id="937" w:author="Furl, Nicholas" w:date="2024-09-11T09:34:00Z" w16du:dateUtc="2024-09-11T08:34:00Z">
            <w:rPr>
              <w:rFonts w:ascii="Calibri" w:hAnsi="Calibri" w:cs="Calibri"/>
              <w:sz w:val="22"/>
              <w:szCs w:val="22"/>
            </w:rPr>
          </w:rPrChange>
        </w:rPr>
        <w:t>explicit</w:t>
      </w:r>
      <w:r w:rsidRPr="005E59BB">
        <w:rPr>
          <w:rFonts w:ascii="Calibri" w:hAnsi="Calibri" w:cs="Calibri"/>
          <w:sz w:val="22"/>
          <w:szCs w:val="22"/>
          <w:lang w:val="en-GB"/>
          <w:rPrChange w:id="938" w:author="Furl, Nicholas" w:date="2024-09-11T09:34:00Z" w16du:dateUtc="2024-09-11T08:34:00Z">
            <w:rPr>
              <w:rFonts w:ascii="Calibri" w:hAnsi="Calibri" w:cs="Calibri"/>
              <w:sz w:val="22"/>
              <w:szCs w:val="22"/>
            </w:rPr>
          </w:rPrChange>
        </w:rPr>
        <w:t xml:space="preserve"> </w:t>
      </w:r>
      <w:r w:rsidR="00D94E0A" w:rsidRPr="005E59BB">
        <w:rPr>
          <w:rFonts w:ascii="Calibri" w:hAnsi="Calibri" w:cs="Calibri"/>
          <w:sz w:val="22"/>
          <w:szCs w:val="22"/>
          <w:lang w:val="en-GB"/>
          <w:rPrChange w:id="939" w:author="Furl, Nicholas" w:date="2024-09-11T09:34:00Z" w16du:dateUtc="2024-09-11T08:34:00Z">
            <w:rPr>
              <w:rFonts w:ascii="Calibri" w:hAnsi="Calibri" w:cs="Calibri"/>
              <w:sz w:val="22"/>
              <w:szCs w:val="22"/>
            </w:rPr>
          </w:rPrChange>
        </w:rPr>
        <w:t>parameterisation</w:t>
      </w:r>
      <w:r w:rsidR="003A4F28" w:rsidRPr="005E59BB">
        <w:rPr>
          <w:rFonts w:ascii="Calibri" w:hAnsi="Calibri" w:cs="Calibri"/>
          <w:sz w:val="22"/>
          <w:szCs w:val="22"/>
          <w:lang w:val="en-GB"/>
          <w:rPrChange w:id="940" w:author="Furl, Nicholas" w:date="2024-09-11T09:34:00Z" w16du:dateUtc="2024-09-11T08:34:00Z">
            <w:rPr>
              <w:rFonts w:ascii="Calibri" w:hAnsi="Calibri" w:cs="Calibri"/>
              <w:sz w:val="22"/>
              <w:szCs w:val="22"/>
            </w:rPr>
          </w:rPrChange>
        </w:rPr>
        <w:t xml:space="preserve"> of</w:t>
      </w:r>
      <w:r w:rsidRPr="005E59BB">
        <w:rPr>
          <w:rFonts w:ascii="Calibri" w:hAnsi="Calibri" w:cs="Calibri"/>
          <w:sz w:val="22"/>
          <w:szCs w:val="22"/>
          <w:lang w:val="en-GB"/>
          <w:rPrChange w:id="941" w:author="Furl, Nicholas" w:date="2024-09-11T09:34:00Z" w16du:dateUtc="2024-09-11T08:34:00Z">
            <w:rPr>
              <w:rFonts w:ascii="Calibri" w:hAnsi="Calibri" w:cs="Calibri"/>
              <w:sz w:val="22"/>
              <w:szCs w:val="22"/>
            </w:rPr>
          </w:rPrChange>
        </w:rPr>
        <w:t xml:space="preserve"> the threshold</w:t>
      </w:r>
      <w:r w:rsidR="005D317F" w:rsidRPr="005E59BB">
        <w:rPr>
          <w:rFonts w:ascii="Calibri" w:hAnsi="Calibri" w:cs="Calibri"/>
          <w:sz w:val="22"/>
          <w:szCs w:val="22"/>
          <w:lang w:val="en-GB"/>
          <w:rPrChange w:id="942"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943" w:author="Furl, Nicholas" w:date="2024-09-11T09:34:00Z" w16du:dateUtc="2024-09-11T08:34:00Z">
            <w:rPr>
              <w:rFonts w:ascii="Calibri" w:hAnsi="Calibri" w:cs="Calibri"/>
              <w:sz w:val="22"/>
              <w:szCs w:val="22"/>
            </w:rPr>
          </w:rPrChange>
        </w:rPr>
        <w:t xml:space="preserve">, as </w:t>
      </w:r>
      <w:r w:rsidR="005D317F" w:rsidRPr="005E59BB">
        <w:rPr>
          <w:rFonts w:ascii="Calibri" w:hAnsi="Calibri" w:cs="Calibri"/>
          <w:sz w:val="22"/>
          <w:szCs w:val="22"/>
          <w:lang w:val="en-GB"/>
          <w:rPrChange w:id="944" w:author="Furl, Nicholas" w:date="2024-09-11T09:34:00Z" w16du:dateUtc="2024-09-11T08:34:00Z">
            <w:rPr>
              <w:rFonts w:ascii="Calibri" w:hAnsi="Calibri" w:cs="Calibri"/>
              <w:sz w:val="22"/>
              <w:szCs w:val="22"/>
            </w:rPr>
          </w:rPrChange>
        </w:rPr>
        <w:t>they</w:t>
      </w:r>
      <w:r w:rsidRPr="005E59BB">
        <w:rPr>
          <w:rFonts w:ascii="Calibri" w:hAnsi="Calibri" w:cs="Calibri"/>
          <w:sz w:val="22"/>
          <w:szCs w:val="22"/>
          <w:lang w:val="en-GB"/>
          <w:rPrChange w:id="945" w:author="Furl, Nicholas" w:date="2024-09-11T09:34:00Z" w16du:dateUtc="2024-09-11T08:34:00Z">
            <w:rPr>
              <w:rFonts w:ascii="Calibri" w:hAnsi="Calibri" w:cs="Calibri"/>
              <w:sz w:val="22"/>
              <w:szCs w:val="22"/>
            </w:rPr>
          </w:rPrChange>
        </w:rPr>
        <w:t xml:space="preserve"> arise naturally from the computations within the model. Moreover, we obtain the added capability of parameterising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w:t>
      </w:r>
      <w:r w:rsidR="00F005A7" w:rsidRPr="005E59BB">
        <w:rPr>
          <w:rFonts w:ascii="Calibri" w:hAnsi="Calibri" w:cs="Calibri"/>
          <w:sz w:val="22"/>
          <w:szCs w:val="22"/>
          <w:lang w:val="en-GB"/>
          <w:rPrChange w:id="946" w:author="Furl, Nicholas" w:date="2024-09-11T09:34:00Z" w16du:dateUtc="2024-09-11T08:34:00Z">
            <w:rPr>
              <w:rFonts w:ascii="Calibri" w:hAnsi="Calibri" w:cs="Calibri"/>
              <w:sz w:val="22"/>
              <w:szCs w:val="22"/>
            </w:rPr>
          </w:rPrChange>
        </w:rPr>
        <w:t xml:space="preserve"> does</w:t>
      </w:r>
      <w:r w:rsidRPr="005E59BB">
        <w:rPr>
          <w:rFonts w:ascii="Calibri" w:hAnsi="Calibri" w:cs="Calibri"/>
          <w:sz w:val="22"/>
          <w:szCs w:val="22"/>
          <w:lang w:val="en-GB"/>
          <w:rPrChange w:id="947" w:author="Furl, Nicholas" w:date="2024-09-11T09:34:00Z" w16du:dateUtc="2024-09-11T08:34:00Z">
            <w:rPr>
              <w:rFonts w:ascii="Calibri" w:hAnsi="Calibri" w:cs="Calibri"/>
              <w:sz w:val="22"/>
              <w:szCs w:val="22"/>
            </w:rPr>
          </w:rPrChange>
        </w:rPr>
        <w:t xml:space="preserve"> the </w:t>
      </w:r>
      <w:del w:id="948" w:author="Furl, Nicholas" w:date="2024-09-10T17:12:00Z" w16du:dateUtc="2024-09-10T16:12:00Z">
        <w:r w:rsidRPr="005E59BB" w:rsidDel="00713C38">
          <w:rPr>
            <w:rFonts w:ascii="Calibri" w:hAnsi="Calibri" w:cs="Calibri"/>
            <w:sz w:val="22"/>
            <w:szCs w:val="22"/>
            <w:lang w:val="en-GB"/>
            <w:rPrChange w:id="949" w:author="Furl, Nicholas" w:date="2024-09-11T09:34:00Z" w16du:dateUtc="2024-09-11T08:34:00Z">
              <w:rPr>
                <w:rFonts w:ascii="Calibri" w:hAnsi="Calibri" w:cs="Calibri"/>
                <w:sz w:val="22"/>
                <w:szCs w:val="22"/>
              </w:rPr>
            </w:rPrChange>
          </w:rPr>
          <w:delText>CO OV</w:delText>
        </w:r>
      </w:del>
      <w:ins w:id="950" w:author="Furl, Nicholas" w:date="2024-09-10T17:12:00Z" w16du:dateUtc="2024-09-10T16:12:00Z">
        <w:r w:rsidR="00713C38" w:rsidRPr="005E59BB">
          <w:rPr>
            <w:rFonts w:ascii="Calibri" w:hAnsi="Calibri" w:cs="Calibri"/>
            <w:sz w:val="22"/>
            <w:szCs w:val="22"/>
            <w:lang w:val="en-GB"/>
            <w:rPrChange w:id="951" w:author="Furl, Nicholas" w:date="2024-09-11T09:34:00Z" w16du:dateUtc="2024-09-11T08:34:00Z">
              <w:rPr>
                <w:rFonts w:ascii="Calibri" w:hAnsi="Calibri" w:cs="Calibri"/>
                <w:sz w:val="22"/>
                <w:szCs w:val="22"/>
              </w:rPr>
            </w:rPrChange>
          </w:rPr>
          <w:t>objective values version of the Cut Off heuristic</w:t>
        </w:r>
      </w:ins>
      <w:del w:id="952" w:author="Furl, Nicholas" w:date="2024-09-10T17:12:00Z" w16du:dateUtc="2024-09-10T16:12:00Z">
        <w:r w:rsidRPr="005E59BB" w:rsidDel="00713C38">
          <w:rPr>
            <w:rFonts w:ascii="Calibri" w:hAnsi="Calibri" w:cs="Calibri"/>
            <w:sz w:val="22"/>
            <w:szCs w:val="22"/>
            <w:lang w:val="en-GB"/>
            <w:rPrChange w:id="953" w:author="Furl, Nicholas" w:date="2024-09-11T09:34:00Z" w16du:dateUtc="2024-09-11T08:34:00Z">
              <w:rPr>
                <w:rFonts w:ascii="Calibri" w:hAnsi="Calibri" w:cs="Calibri"/>
                <w:sz w:val="22"/>
                <w:szCs w:val="22"/>
              </w:rPr>
            </w:rPrChange>
          </w:rPr>
          <w:delText xml:space="preserve"> model</w:delText>
        </w:r>
      </w:del>
      <w:r w:rsidRPr="005E59BB">
        <w:rPr>
          <w:rFonts w:ascii="Calibri" w:hAnsi="Calibri" w:cs="Calibri"/>
          <w:sz w:val="22"/>
          <w:szCs w:val="22"/>
          <w:lang w:val="en-GB"/>
          <w:rPrChange w:id="954" w:author="Furl, Nicholas" w:date="2024-09-11T09:34:00Z" w16du:dateUtc="2024-09-11T08:34:00Z">
            <w:rPr>
              <w:rFonts w:ascii="Calibri" w:hAnsi="Calibri" w:cs="Calibri"/>
              <w:sz w:val="22"/>
              <w:szCs w:val="22"/>
            </w:rPr>
          </w:rPrChange>
        </w:rPr>
        <w:t xml:space="preserve">, in which the decision threshold is established after the cut off sequence position and henceforth remains fixed. </w:t>
      </w:r>
    </w:p>
    <w:p w14:paraId="033DF16E" w14:textId="77777777" w:rsidR="00DA5EB2" w:rsidRDefault="00097848" w:rsidP="0092306C">
      <w:pPr>
        <w:spacing w:line="480" w:lineRule="auto"/>
        <w:ind w:firstLine="720"/>
        <w:rPr>
          <w:ins w:id="955" w:author="Furl, Nicholas" w:date="2024-09-11T14:16:00Z" w16du:dateUtc="2024-09-11T13:16:00Z"/>
          <w:rFonts w:ascii="Calibri" w:hAnsi="Calibri" w:cs="Calibri"/>
          <w:color w:val="0070C0"/>
          <w:sz w:val="22"/>
          <w:szCs w:val="22"/>
          <w:lang w:val="en-GB"/>
        </w:rPr>
      </w:pPr>
      <w:bookmarkStart w:id="956" w:name="_Hlk176955588"/>
      <w:ins w:id="957" w:author="Furl, Nicholas" w:date="2024-09-10T15:24:00Z" w16du:dateUtc="2024-09-10T14:24:00Z">
        <w:r w:rsidRPr="005E59BB">
          <w:rPr>
            <w:rFonts w:ascii="Calibri" w:hAnsi="Calibri" w:cs="Calibri"/>
            <w:color w:val="0070C0"/>
            <w:sz w:val="22"/>
            <w:szCs w:val="22"/>
            <w:lang w:val="en-GB"/>
            <w:rPrChange w:id="958" w:author="Furl, Nicholas" w:date="2024-09-11T09:34:00Z" w16du:dateUtc="2024-09-11T08:34:00Z">
              <w:rPr>
                <w:rFonts w:ascii="Calibri" w:hAnsi="Calibri" w:cs="Calibri"/>
                <w:sz w:val="22"/>
                <w:szCs w:val="22"/>
              </w:rPr>
            </w:rPrChange>
          </w:rPr>
          <w:lastRenderedPageBreak/>
          <w:t>We have i</w:t>
        </w:r>
      </w:ins>
      <w:ins w:id="959" w:author="Furl, Nicholas" w:date="2024-09-10T15:25:00Z" w16du:dateUtc="2024-09-10T14:25:00Z">
        <w:r w:rsidRPr="005E59BB">
          <w:rPr>
            <w:rFonts w:ascii="Calibri" w:hAnsi="Calibri" w:cs="Calibri"/>
            <w:color w:val="0070C0"/>
            <w:sz w:val="22"/>
            <w:szCs w:val="22"/>
            <w:lang w:val="en-GB"/>
            <w:rPrChange w:id="960" w:author="Furl, Nicholas" w:date="2024-09-11T09:34:00Z" w16du:dateUtc="2024-09-11T08:34:00Z">
              <w:rPr>
                <w:rFonts w:ascii="Calibri" w:hAnsi="Calibri" w:cs="Calibri"/>
                <w:sz w:val="22"/>
                <w:szCs w:val="22"/>
              </w:rPr>
            </w:rPrChange>
          </w:rPr>
          <w:t xml:space="preserve">ntroduced a framework whereby optimality solutions including that of the </w:t>
        </w:r>
      </w:ins>
      <w:ins w:id="961" w:author="Furl, Nicholas" w:date="2024-09-10T15:40:00Z" w16du:dateUtc="2024-09-10T14:40:00Z">
        <w:r w:rsidRPr="005E59BB">
          <w:rPr>
            <w:rFonts w:ascii="Calibri" w:hAnsi="Calibri" w:cs="Calibri"/>
            <w:color w:val="0070C0"/>
            <w:sz w:val="22"/>
            <w:szCs w:val="22"/>
            <w:lang w:val="en-GB"/>
            <w:rPrChange w:id="962" w:author="Furl, Nicholas" w:date="2024-09-11T09:34:00Z" w16du:dateUtc="2024-09-11T08:34:00Z">
              <w:rPr>
                <w:rFonts w:ascii="Calibri" w:hAnsi="Calibri" w:cs="Calibri"/>
                <w:color w:val="0070C0"/>
                <w:sz w:val="22"/>
                <w:szCs w:val="22"/>
              </w:rPr>
            </w:rPrChange>
          </w:rPr>
          <w:t>Secretary</w:t>
        </w:r>
      </w:ins>
      <w:ins w:id="963" w:author="Furl, Nicholas" w:date="2024-09-10T15:25:00Z" w16du:dateUtc="2024-09-10T14:25:00Z">
        <w:r w:rsidRPr="005E59BB">
          <w:rPr>
            <w:rFonts w:ascii="Calibri" w:hAnsi="Calibri" w:cs="Calibri"/>
            <w:color w:val="0070C0"/>
            <w:sz w:val="22"/>
            <w:szCs w:val="22"/>
            <w:lang w:val="en-GB"/>
            <w:rPrChange w:id="964" w:author="Furl, Nicholas" w:date="2024-09-11T09:34:00Z" w16du:dateUtc="2024-09-11T08:34:00Z">
              <w:rPr>
                <w:rFonts w:ascii="Calibri" w:hAnsi="Calibri" w:cs="Calibri"/>
                <w:sz w:val="22"/>
                <w:szCs w:val="22"/>
              </w:rPr>
            </w:rPrChange>
          </w:rPr>
          <w:t xml:space="preserve"> Problem and that of the full information problem have been </w:t>
        </w:r>
      </w:ins>
      <w:ins w:id="965" w:author="Furl, Nicholas" w:date="2024-09-10T15:26:00Z" w16du:dateUtc="2024-09-10T14:26:00Z">
        <w:r w:rsidRPr="005E59BB">
          <w:rPr>
            <w:rFonts w:ascii="Calibri" w:hAnsi="Calibri" w:cs="Calibri"/>
            <w:color w:val="0070C0"/>
            <w:sz w:val="22"/>
            <w:szCs w:val="22"/>
            <w:lang w:val="en-GB"/>
            <w:rPrChange w:id="966" w:author="Furl, Nicholas" w:date="2024-09-11T09:34:00Z" w16du:dateUtc="2024-09-11T08:34:00Z">
              <w:rPr>
                <w:rFonts w:ascii="Calibri" w:hAnsi="Calibri" w:cs="Calibri"/>
                <w:sz w:val="22"/>
                <w:szCs w:val="22"/>
              </w:rPr>
            </w:rPrChange>
          </w:rPr>
          <w:t xml:space="preserve">leveraged to explain accurate performance on optimal stopping tasks. And our framework has taken the approach of parameterizing these models to explain </w:t>
        </w:r>
      </w:ins>
      <w:ins w:id="967" w:author="Furl, Nicholas" w:date="2024-09-10T15:27:00Z" w16du:dateUtc="2024-09-10T14:27:00Z">
        <w:r w:rsidRPr="005E59BB">
          <w:rPr>
            <w:rFonts w:ascii="Calibri" w:hAnsi="Calibri" w:cs="Calibri"/>
            <w:color w:val="0070C0"/>
            <w:sz w:val="22"/>
            <w:szCs w:val="22"/>
            <w:lang w:val="en-GB"/>
            <w:rPrChange w:id="968" w:author="Furl, Nicholas" w:date="2024-09-11T09:34:00Z" w16du:dateUtc="2024-09-11T08:34:00Z">
              <w:rPr>
                <w:rFonts w:ascii="Calibri" w:hAnsi="Calibri" w:cs="Calibri"/>
                <w:sz w:val="22"/>
                <w:szCs w:val="22"/>
              </w:rPr>
            </w:rPrChange>
          </w:rPr>
          <w:t xml:space="preserve">systematic sources of suboptimal performance. These models span </w:t>
        </w:r>
      </w:ins>
      <w:ins w:id="969" w:author="Furl, Nicholas" w:date="2024-09-10T15:28:00Z" w16du:dateUtc="2024-09-10T14:28:00Z">
        <w:r w:rsidRPr="005E59BB">
          <w:rPr>
            <w:rFonts w:ascii="Calibri" w:hAnsi="Calibri" w:cs="Calibri"/>
            <w:color w:val="0070C0"/>
            <w:sz w:val="22"/>
            <w:szCs w:val="22"/>
            <w:lang w:val="en-GB"/>
            <w:rPrChange w:id="970" w:author="Furl, Nicholas" w:date="2024-09-11T09:34:00Z" w16du:dateUtc="2024-09-11T08:34:00Z">
              <w:rPr>
                <w:rFonts w:ascii="Calibri" w:hAnsi="Calibri" w:cs="Calibri"/>
                <w:sz w:val="22"/>
                <w:szCs w:val="22"/>
              </w:rPr>
            </w:rPrChange>
          </w:rPr>
          <w:t xml:space="preserve">theories that are relatively complex to compute (i.e., relying on backwards induction) as well as </w:t>
        </w:r>
      </w:ins>
      <w:ins w:id="971" w:author="Furl, Nicholas" w:date="2024-09-10T15:30:00Z" w16du:dateUtc="2024-09-10T14:30:00Z">
        <w:r w:rsidRPr="005E59BB">
          <w:rPr>
            <w:rFonts w:ascii="Calibri" w:hAnsi="Calibri" w:cs="Calibri"/>
            <w:color w:val="0070C0"/>
            <w:sz w:val="22"/>
            <w:szCs w:val="22"/>
            <w:lang w:val="en-GB"/>
            <w:rPrChange w:id="972" w:author="Furl, Nicholas" w:date="2024-09-11T09:34:00Z" w16du:dateUtc="2024-09-11T08:34:00Z">
              <w:rPr>
                <w:rFonts w:ascii="Calibri" w:hAnsi="Calibri" w:cs="Calibri"/>
                <w:sz w:val="22"/>
                <w:szCs w:val="22"/>
              </w:rPr>
            </w:rPrChange>
          </w:rPr>
          <w:t xml:space="preserve">a </w:t>
        </w:r>
      </w:ins>
      <w:ins w:id="973" w:author="Furl, Nicholas" w:date="2024-09-10T15:28:00Z" w16du:dateUtc="2024-09-10T14:28:00Z">
        <w:r w:rsidRPr="005E59BB">
          <w:rPr>
            <w:rFonts w:ascii="Calibri" w:hAnsi="Calibri" w:cs="Calibri"/>
            <w:color w:val="0070C0"/>
            <w:sz w:val="22"/>
            <w:szCs w:val="22"/>
            <w:lang w:val="en-GB"/>
            <w:rPrChange w:id="974" w:author="Furl, Nicholas" w:date="2024-09-11T09:34:00Z" w16du:dateUtc="2024-09-11T08:34:00Z">
              <w:rPr>
                <w:rFonts w:ascii="Calibri" w:hAnsi="Calibri" w:cs="Calibri"/>
                <w:sz w:val="22"/>
                <w:szCs w:val="22"/>
              </w:rPr>
            </w:rPrChange>
          </w:rPr>
          <w:t>simpler heuristic</w:t>
        </w:r>
      </w:ins>
      <w:ins w:id="975" w:author="Furl, Nicholas" w:date="2024-09-10T15:37:00Z" w16du:dateUtc="2024-09-10T14:37:00Z">
        <w:r w:rsidRPr="005E59BB">
          <w:rPr>
            <w:rFonts w:ascii="Calibri" w:hAnsi="Calibri" w:cs="Calibri"/>
            <w:color w:val="0070C0"/>
            <w:sz w:val="22"/>
            <w:szCs w:val="22"/>
            <w:lang w:val="en-GB"/>
            <w:rPrChange w:id="976" w:author="Furl, Nicholas" w:date="2024-09-11T09:34:00Z" w16du:dateUtc="2024-09-11T08:34:00Z">
              <w:rPr>
                <w:rFonts w:ascii="Calibri" w:hAnsi="Calibri" w:cs="Calibri"/>
                <w:color w:val="0070C0"/>
                <w:sz w:val="22"/>
                <w:szCs w:val="22"/>
              </w:rPr>
            </w:rPrChange>
          </w:rPr>
          <w:t>, the cut off heuristic, which</w:t>
        </w:r>
      </w:ins>
      <w:ins w:id="977" w:author="Furl, Nicholas" w:date="2024-09-10T15:30:00Z" w16du:dateUtc="2024-09-10T14:30:00Z">
        <w:r w:rsidRPr="005E59BB">
          <w:rPr>
            <w:rFonts w:ascii="Calibri" w:hAnsi="Calibri" w:cs="Calibri"/>
            <w:color w:val="0070C0"/>
            <w:sz w:val="22"/>
            <w:szCs w:val="22"/>
            <w:lang w:val="en-GB"/>
            <w:rPrChange w:id="978" w:author="Furl, Nicholas" w:date="2024-09-11T09:34:00Z" w16du:dateUtc="2024-09-11T08:34:00Z">
              <w:rPr>
                <w:rFonts w:ascii="Calibri" w:hAnsi="Calibri" w:cs="Calibri"/>
                <w:sz w:val="22"/>
                <w:szCs w:val="22"/>
              </w:rPr>
            </w:rPrChange>
          </w:rPr>
          <w:t xml:space="preserve"> has been previously proposed. </w:t>
        </w:r>
      </w:ins>
      <w:ins w:id="979" w:author="Furl, Nicholas" w:date="2024-09-10T15:37:00Z" w16du:dateUtc="2024-09-10T14:37:00Z">
        <w:r w:rsidRPr="005E59BB">
          <w:rPr>
            <w:rFonts w:ascii="Calibri" w:hAnsi="Calibri" w:cs="Calibri"/>
            <w:color w:val="0070C0"/>
            <w:sz w:val="22"/>
            <w:szCs w:val="22"/>
            <w:lang w:val="en-GB"/>
            <w:rPrChange w:id="980" w:author="Furl, Nicholas" w:date="2024-09-11T09:34:00Z" w16du:dateUtc="2024-09-11T08:34:00Z">
              <w:rPr>
                <w:rFonts w:ascii="Calibri" w:hAnsi="Calibri" w:cs="Calibri"/>
                <w:color w:val="0070C0"/>
                <w:sz w:val="22"/>
                <w:szCs w:val="22"/>
              </w:rPr>
            </w:rPrChange>
          </w:rPr>
          <w:t xml:space="preserve">As the models we consider here all specify how thresholds are to be computed, we have not fitted models where thresholds are estimated directly </w:t>
        </w:r>
      </w:ins>
      <w:ins w:id="981" w:author="Furl, Nicholas" w:date="2024-09-10T15:38:00Z" w16du:dateUtc="2024-09-10T14:38:00Z">
        <w:r w:rsidRPr="005E59BB">
          <w:rPr>
            <w:rFonts w:ascii="Calibri" w:hAnsi="Calibri" w:cs="Calibri"/>
            <w:color w:val="0070C0"/>
            <w:sz w:val="22"/>
            <w:szCs w:val="22"/>
            <w:lang w:val="en-GB"/>
            <w:rPrChange w:id="982" w:author="Furl, Nicholas" w:date="2024-09-11T09:34:00Z" w16du:dateUtc="2024-09-11T08:34:00Z">
              <w:rPr>
                <w:rFonts w:ascii="Calibri" w:hAnsi="Calibri" w:cs="Calibri"/>
                <w:color w:val="0070C0"/>
                <w:sz w:val="22"/>
                <w:szCs w:val="22"/>
              </w:rPr>
            </w:rPrChange>
          </w:rPr>
          <w:t xml:space="preserve">during parameter estimation from human participant data. Instead, we used this method to </w:t>
        </w:r>
      </w:ins>
      <w:ins w:id="983" w:author="Furl, Nicholas" w:date="2024-09-10T15:39:00Z" w16du:dateUtc="2024-09-10T14:39:00Z">
        <w:r w:rsidRPr="005E59BB">
          <w:rPr>
            <w:rFonts w:ascii="Calibri" w:hAnsi="Calibri" w:cs="Calibri"/>
            <w:color w:val="0070C0"/>
            <w:sz w:val="22"/>
            <w:szCs w:val="22"/>
            <w:lang w:val="en-GB"/>
            <w:rPrChange w:id="984" w:author="Furl, Nicholas" w:date="2024-09-11T09:34:00Z" w16du:dateUtc="2024-09-11T08:34:00Z">
              <w:rPr>
                <w:rFonts w:ascii="Calibri" w:hAnsi="Calibri" w:cs="Calibri"/>
                <w:color w:val="0070C0"/>
                <w:sz w:val="22"/>
                <w:szCs w:val="22"/>
              </w:rPr>
            </w:rPrChange>
          </w:rPr>
          <w:t xml:space="preserve">estimate and </w:t>
        </w:r>
      </w:ins>
      <w:ins w:id="985" w:author="Furl, Nicholas" w:date="2024-09-10T15:38:00Z" w16du:dateUtc="2024-09-10T14:38:00Z">
        <w:r w:rsidRPr="005E59BB">
          <w:rPr>
            <w:rFonts w:ascii="Calibri" w:hAnsi="Calibri" w:cs="Calibri"/>
            <w:color w:val="0070C0"/>
            <w:sz w:val="22"/>
            <w:szCs w:val="22"/>
            <w:lang w:val="en-GB"/>
            <w:rPrChange w:id="986" w:author="Furl, Nicholas" w:date="2024-09-11T09:34:00Z" w16du:dateUtc="2024-09-11T08:34:00Z">
              <w:rPr>
                <w:rFonts w:ascii="Calibri" w:hAnsi="Calibri" w:cs="Calibri"/>
                <w:color w:val="0070C0"/>
                <w:sz w:val="22"/>
                <w:szCs w:val="22"/>
              </w:rPr>
            </w:rPrChange>
          </w:rPr>
          <w:t xml:space="preserve">compare threshold </w:t>
        </w:r>
      </w:ins>
      <w:ins w:id="987" w:author="Furl, Nicholas" w:date="2024-09-10T15:39:00Z" w16du:dateUtc="2024-09-10T14:39:00Z">
        <w:r w:rsidRPr="005E59BB">
          <w:rPr>
            <w:rFonts w:ascii="Calibri" w:hAnsi="Calibri" w:cs="Calibri"/>
            <w:color w:val="0070C0"/>
            <w:sz w:val="22"/>
            <w:szCs w:val="22"/>
            <w:lang w:val="en-GB"/>
            <w:rPrChange w:id="988" w:author="Furl, Nicholas" w:date="2024-09-11T09:34:00Z" w16du:dateUtc="2024-09-11T08:34:00Z">
              <w:rPr>
                <w:rFonts w:ascii="Calibri" w:hAnsi="Calibri" w:cs="Calibri"/>
                <w:color w:val="0070C0"/>
                <w:sz w:val="22"/>
                <w:szCs w:val="22"/>
              </w:rPr>
            </w:rPrChange>
          </w:rPr>
          <w:t>values associated</w:t>
        </w:r>
      </w:ins>
      <w:ins w:id="989" w:author="Furl, Nicholas" w:date="2024-09-10T15:38:00Z" w16du:dateUtc="2024-09-10T14:38:00Z">
        <w:r w:rsidRPr="005E59BB">
          <w:rPr>
            <w:rFonts w:ascii="Calibri" w:hAnsi="Calibri" w:cs="Calibri"/>
            <w:color w:val="0070C0"/>
            <w:sz w:val="22"/>
            <w:szCs w:val="22"/>
            <w:lang w:val="en-GB"/>
            <w:rPrChange w:id="990" w:author="Furl, Nicholas" w:date="2024-09-11T09:34:00Z" w16du:dateUtc="2024-09-11T08:34:00Z">
              <w:rPr>
                <w:rFonts w:ascii="Calibri" w:hAnsi="Calibri" w:cs="Calibri"/>
                <w:color w:val="0070C0"/>
                <w:sz w:val="22"/>
                <w:szCs w:val="22"/>
              </w:rPr>
            </w:rPrChange>
          </w:rPr>
          <w:t xml:space="preserve"> with our fitted models to those of human participants</w:t>
        </w:r>
      </w:ins>
      <w:ins w:id="991" w:author="Furl, Nicholas" w:date="2024-09-10T15:39:00Z" w16du:dateUtc="2024-09-10T14:39:00Z">
        <w:r w:rsidRPr="005E59BB">
          <w:rPr>
            <w:rFonts w:ascii="Calibri" w:hAnsi="Calibri" w:cs="Calibri"/>
            <w:color w:val="0070C0"/>
            <w:sz w:val="22"/>
            <w:szCs w:val="22"/>
            <w:lang w:val="en-GB"/>
            <w:rPrChange w:id="992" w:author="Furl, Nicholas" w:date="2024-09-11T09:34:00Z" w16du:dateUtc="2024-09-11T08:34:00Z">
              <w:rPr>
                <w:rFonts w:ascii="Calibri" w:hAnsi="Calibri" w:cs="Calibri"/>
                <w:color w:val="0070C0"/>
                <w:sz w:val="22"/>
                <w:szCs w:val="22"/>
              </w:rPr>
            </w:rPrChange>
          </w:rPr>
          <w:t xml:space="preserve">, as it can </w:t>
        </w:r>
      </w:ins>
      <w:ins w:id="993" w:author="Furl, Nicholas" w:date="2024-09-10T15:40:00Z" w16du:dateUtc="2024-09-10T14:40:00Z">
        <w:r w:rsidRPr="005E59BB">
          <w:rPr>
            <w:rFonts w:ascii="Calibri" w:hAnsi="Calibri" w:cs="Calibri"/>
            <w:color w:val="0070C0"/>
            <w:sz w:val="22"/>
            <w:szCs w:val="22"/>
            <w:lang w:val="en-GB"/>
            <w:rPrChange w:id="994" w:author="Furl, Nicholas" w:date="2024-09-11T09:34:00Z" w16du:dateUtc="2024-09-11T08:34:00Z">
              <w:rPr>
                <w:rFonts w:ascii="Calibri" w:hAnsi="Calibri" w:cs="Calibri"/>
                <w:color w:val="0070C0"/>
                <w:sz w:val="22"/>
                <w:szCs w:val="22"/>
              </w:rPr>
            </w:rPrChange>
          </w:rPr>
          <w:t xml:space="preserve">estimate thresholds for any agent. Given that we have proposed </w:t>
        </w:r>
      </w:ins>
      <w:ins w:id="995" w:author="Furl, Nicholas" w:date="2024-09-11T14:14:00Z" w16du:dateUtc="2024-09-11T13:14:00Z">
        <w:r w:rsidR="00DA5EB2" w:rsidRPr="00DA5EB2">
          <w:rPr>
            <w:rFonts w:ascii="Calibri" w:hAnsi="Calibri" w:cs="Calibri"/>
            <w:color w:val="0070C0"/>
            <w:sz w:val="22"/>
            <w:szCs w:val="22"/>
            <w:lang w:val="en-GB"/>
          </w:rPr>
          <w:t>this framework</w:t>
        </w:r>
      </w:ins>
      <w:ins w:id="996" w:author="Furl, Nicholas" w:date="2024-09-10T15:40:00Z" w16du:dateUtc="2024-09-10T14:40:00Z">
        <w:r w:rsidRPr="005E59BB">
          <w:rPr>
            <w:rFonts w:ascii="Calibri" w:hAnsi="Calibri" w:cs="Calibri"/>
            <w:color w:val="0070C0"/>
            <w:sz w:val="22"/>
            <w:szCs w:val="22"/>
            <w:lang w:val="en-GB"/>
            <w:rPrChange w:id="997" w:author="Furl, Nicholas" w:date="2024-09-11T09:34:00Z" w16du:dateUtc="2024-09-11T08:34:00Z">
              <w:rPr>
                <w:rFonts w:ascii="Calibri" w:hAnsi="Calibri" w:cs="Calibri"/>
                <w:color w:val="0070C0"/>
                <w:sz w:val="22"/>
                <w:szCs w:val="22"/>
              </w:rPr>
            </w:rPrChange>
          </w:rPr>
          <w:t xml:space="preserve"> and demonstrated its utility, we expect that future research can refine the models we have proposed or build impro</w:t>
        </w:r>
      </w:ins>
      <w:ins w:id="998" w:author="Furl, Nicholas" w:date="2024-09-10T15:41:00Z" w16du:dateUtc="2024-09-10T14:41:00Z">
        <w:r w:rsidRPr="005E59BB">
          <w:rPr>
            <w:rFonts w:ascii="Calibri" w:hAnsi="Calibri" w:cs="Calibri"/>
            <w:color w:val="0070C0"/>
            <w:sz w:val="22"/>
            <w:szCs w:val="22"/>
            <w:lang w:val="en-GB"/>
            <w:rPrChange w:id="999" w:author="Furl, Nicholas" w:date="2024-09-11T09:34:00Z" w16du:dateUtc="2024-09-11T08:34:00Z">
              <w:rPr>
                <w:rFonts w:ascii="Calibri" w:hAnsi="Calibri" w:cs="Calibri"/>
                <w:color w:val="0070C0"/>
                <w:sz w:val="22"/>
                <w:szCs w:val="22"/>
              </w:rPr>
            </w:rPrChange>
          </w:rPr>
          <w:t xml:space="preserve">ved models that may better fit participant data. For example, more complex models that combine multiple bias-related free parameters (e.g., </w:t>
        </w:r>
      </w:ins>
      <w:ins w:id="1000" w:author="Furl, Nicholas" w:date="2024-09-11T08:52:00Z" w16du:dateUtc="2024-09-11T07:52:00Z">
        <w:r w:rsidR="004449B2" w:rsidRPr="005E59BB">
          <w:rPr>
            <w:rFonts w:ascii="Calibri" w:hAnsi="Calibri" w:cs="Calibri"/>
            <w:color w:val="0070C0"/>
            <w:sz w:val="22"/>
            <w:szCs w:val="22"/>
            <w:lang w:val="en-GB"/>
            <w:rPrChange w:id="1001" w:author="Furl, Nicholas" w:date="2024-09-11T09:34:00Z" w16du:dateUtc="2024-09-11T08:34:00Z">
              <w:rPr>
                <w:rFonts w:ascii="Calibri" w:hAnsi="Calibri" w:cs="Calibri"/>
                <w:color w:val="0070C0"/>
                <w:sz w:val="22"/>
                <w:szCs w:val="22"/>
              </w:rPr>
            </w:rPrChange>
          </w:rPr>
          <w:t xml:space="preserve">the </w:t>
        </w:r>
      </w:ins>
      <w:ins w:id="1002" w:author="Furl, Nicholas" w:date="2024-09-11T08:43:00Z" w16du:dateUtc="2024-09-11T07:43:00Z">
        <w:r w:rsidR="00AD103B" w:rsidRPr="005E59BB">
          <w:rPr>
            <w:rFonts w:ascii="Calibri" w:hAnsi="Calibri" w:cs="Calibri"/>
            <w:color w:val="0070C0"/>
            <w:sz w:val="22"/>
            <w:szCs w:val="22"/>
            <w:lang w:val="en-GB"/>
            <w:rPrChange w:id="1003" w:author="Furl, Nicholas" w:date="2024-09-11T09:34:00Z" w16du:dateUtc="2024-09-11T08:34:00Z">
              <w:rPr>
                <w:rFonts w:ascii="Calibri" w:hAnsi="Calibri" w:cs="Calibri"/>
                <w:color w:val="0070C0"/>
                <w:sz w:val="22"/>
                <w:szCs w:val="22"/>
              </w:rPr>
            </w:rPrChange>
          </w:rPr>
          <w:t>c</w:t>
        </w:r>
      </w:ins>
      <w:ins w:id="1004" w:author="Furl, Nicholas" w:date="2024-09-10T15:41:00Z" w16du:dateUtc="2024-09-10T14:41:00Z">
        <w:r w:rsidRPr="005E59BB">
          <w:rPr>
            <w:rFonts w:ascii="Calibri" w:hAnsi="Calibri" w:cs="Calibri"/>
            <w:color w:val="0070C0"/>
            <w:sz w:val="22"/>
            <w:szCs w:val="22"/>
            <w:lang w:val="en-GB"/>
            <w:rPrChange w:id="1005" w:author="Furl, Nicholas" w:date="2024-09-11T09:34:00Z" w16du:dateUtc="2024-09-11T08:34:00Z">
              <w:rPr>
                <w:rFonts w:ascii="Calibri" w:hAnsi="Calibri" w:cs="Calibri"/>
                <w:color w:val="0070C0"/>
                <w:sz w:val="22"/>
                <w:szCs w:val="22"/>
              </w:rPr>
            </w:rPrChange>
          </w:rPr>
          <w:t xml:space="preserve">ost to </w:t>
        </w:r>
      </w:ins>
      <w:ins w:id="1006" w:author="Furl, Nicholas" w:date="2024-09-11T08:43:00Z" w16du:dateUtc="2024-09-11T07:43:00Z">
        <w:r w:rsidR="00AD103B" w:rsidRPr="005E59BB">
          <w:rPr>
            <w:rFonts w:ascii="Calibri" w:hAnsi="Calibri" w:cs="Calibri"/>
            <w:color w:val="0070C0"/>
            <w:sz w:val="22"/>
            <w:szCs w:val="22"/>
            <w:lang w:val="en-GB"/>
            <w:rPrChange w:id="1007" w:author="Furl, Nicholas" w:date="2024-09-11T09:34:00Z" w16du:dateUtc="2024-09-11T08:34:00Z">
              <w:rPr>
                <w:rFonts w:ascii="Calibri" w:hAnsi="Calibri" w:cs="Calibri"/>
                <w:color w:val="0070C0"/>
                <w:sz w:val="22"/>
                <w:szCs w:val="22"/>
              </w:rPr>
            </w:rPrChange>
          </w:rPr>
          <w:t>s</w:t>
        </w:r>
      </w:ins>
      <w:ins w:id="1008" w:author="Furl, Nicholas" w:date="2024-09-10T15:41:00Z" w16du:dateUtc="2024-09-10T14:41:00Z">
        <w:r w:rsidRPr="005E59BB">
          <w:rPr>
            <w:rFonts w:ascii="Calibri" w:hAnsi="Calibri" w:cs="Calibri"/>
            <w:color w:val="0070C0"/>
            <w:sz w:val="22"/>
            <w:szCs w:val="22"/>
            <w:lang w:val="en-GB"/>
            <w:rPrChange w:id="1009" w:author="Furl, Nicholas" w:date="2024-09-11T09:34:00Z" w16du:dateUtc="2024-09-11T08:34:00Z">
              <w:rPr>
                <w:rFonts w:ascii="Calibri" w:hAnsi="Calibri" w:cs="Calibri"/>
                <w:color w:val="0070C0"/>
                <w:sz w:val="22"/>
                <w:szCs w:val="22"/>
              </w:rPr>
            </w:rPrChange>
          </w:rPr>
          <w:t xml:space="preserve">ample </w:t>
        </w:r>
      </w:ins>
      <w:ins w:id="1010" w:author="Furl, Nicholas" w:date="2024-09-11T08:52:00Z" w16du:dateUtc="2024-09-11T07:52:00Z">
        <w:r w:rsidR="004449B2" w:rsidRPr="005E59BB">
          <w:rPr>
            <w:rFonts w:ascii="Calibri" w:hAnsi="Calibri" w:cs="Calibri"/>
            <w:color w:val="0070C0"/>
            <w:sz w:val="22"/>
            <w:szCs w:val="22"/>
            <w:lang w:val="en-GB"/>
            <w:rPrChange w:id="1011" w:author="Furl, Nicholas" w:date="2024-09-11T09:34:00Z" w16du:dateUtc="2024-09-11T08:34:00Z">
              <w:rPr>
                <w:rFonts w:ascii="Calibri" w:hAnsi="Calibri" w:cs="Calibri"/>
                <w:color w:val="0070C0"/>
                <w:sz w:val="22"/>
                <w:szCs w:val="22"/>
              </w:rPr>
            </w:rPrChange>
          </w:rPr>
          <w:t xml:space="preserve">parameter </w:t>
        </w:r>
      </w:ins>
      <w:ins w:id="1012" w:author="Furl, Nicholas" w:date="2024-09-10T15:41:00Z" w16du:dateUtc="2024-09-10T14:41:00Z">
        <w:r w:rsidRPr="005E59BB">
          <w:rPr>
            <w:rFonts w:ascii="Calibri" w:hAnsi="Calibri" w:cs="Calibri"/>
            <w:color w:val="0070C0"/>
            <w:sz w:val="22"/>
            <w:szCs w:val="22"/>
            <w:lang w:val="en-GB"/>
            <w:rPrChange w:id="1013" w:author="Furl, Nicholas" w:date="2024-09-11T09:34:00Z" w16du:dateUtc="2024-09-11T08:34:00Z">
              <w:rPr>
                <w:rFonts w:ascii="Calibri" w:hAnsi="Calibri" w:cs="Calibri"/>
                <w:color w:val="0070C0"/>
                <w:sz w:val="22"/>
                <w:szCs w:val="22"/>
              </w:rPr>
            </w:rPrChange>
          </w:rPr>
          <w:t xml:space="preserve">and </w:t>
        </w:r>
      </w:ins>
      <w:ins w:id="1014" w:author="Furl, Nicholas" w:date="2024-09-11T08:43:00Z" w16du:dateUtc="2024-09-11T07:43:00Z">
        <w:r w:rsidR="00AD103B" w:rsidRPr="005E59BB">
          <w:rPr>
            <w:rFonts w:ascii="Calibri" w:hAnsi="Calibri" w:cs="Calibri"/>
            <w:color w:val="0070C0"/>
            <w:sz w:val="22"/>
            <w:szCs w:val="22"/>
            <w:lang w:val="en-GB"/>
            <w:rPrChange w:id="1015" w:author="Furl, Nicholas" w:date="2024-09-11T09:34:00Z" w16du:dateUtc="2024-09-11T08:34:00Z">
              <w:rPr>
                <w:rFonts w:ascii="Calibri" w:hAnsi="Calibri" w:cs="Calibri"/>
                <w:color w:val="0070C0"/>
                <w:sz w:val="22"/>
                <w:szCs w:val="22"/>
              </w:rPr>
            </w:rPrChange>
          </w:rPr>
          <w:t>a constant added to the prior mean as fitted parameters at the same time</w:t>
        </w:r>
      </w:ins>
      <w:ins w:id="1016" w:author="Furl, Nicholas" w:date="2024-09-10T15:41:00Z" w16du:dateUtc="2024-09-10T14:41:00Z">
        <w:r w:rsidRPr="005E59BB">
          <w:rPr>
            <w:rFonts w:ascii="Calibri" w:hAnsi="Calibri" w:cs="Calibri"/>
            <w:color w:val="0070C0"/>
            <w:sz w:val="22"/>
            <w:szCs w:val="22"/>
            <w:lang w:val="en-GB"/>
            <w:rPrChange w:id="1017" w:author="Furl, Nicholas" w:date="2024-09-11T09:34:00Z" w16du:dateUtc="2024-09-11T08:34:00Z">
              <w:rPr>
                <w:rFonts w:ascii="Calibri" w:hAnsi="Calibri" w:cs="Calibri"/>
                <w:color w:val="0070C0"/>
                <w:sz w:val="22"/>
                <w:szCs w:val="22"/>
              </w:rPr>
            </w:rPrChange>
          </w:rPr>
          <w:t xml:space="preserve">) </w:t>
        </w:r>
      </w:ins>
      <w:ins w:id="1018" w:author="Furl, Nicholas" w:date="2024-09-10T15:42:00Z" w16du:dateUtc="2024-09-10T14:42:00Z">
        <w:r w:rsidRPr="005E59BB">
          <w:rPr>
            <w:rFonts w:ascii="Calibri" w:hAnsi="Calibri" w:cs="Calibri"/>
            <w:color w:val="0070C0"/>
            <w:sz w:val="22"/>
            <w:szCs w:val="22"/>
            <w:lang w:val="en-GB"/>
            <w:rPrChange w:id="1019" w:author="Furl, Nicholas" w:date="2024-09-11T09:34:00Z" w16du:dateUtc="2024-09-11T08:34:00Z">
              <w:rPr>
                <w:rFonts w:ascii="Calibri" w:hAnsi="Calibri" w:cs="Calibri"/>
                <w:color w:val="0070C0"/>
                <w:sz w:val="22"/>
                <w:szCs w:val="22"/>
              </w:rPr>
            </w:rPrChange>
          </w:rPr>
          <w:t xml:space="preserve">might be considered. </w:t>
        </w:r>
      </w:ins>
    </w:p>
    <w:p w14:paraId="68688477" w14:textId="3AE23F18" w:rsidR="00097848" w:rsidRPr="005E59BB" w:rsidRDefault="00104AF0" w:rsidP="0092306C">
      <w:pPr>
        <w:spacing w:line="480" w:lineRule="auto"/>
        <w:ind w:firstLine="720"/>
        <w:rPr>
          <w:rFonts w:ascii="Calibri" w:hAnsi="Calibri" w:cs="Calibri"/>
          <w:color w:val="0070C0"/>
          <w:sz w:val="22"/>
          <w:szCs w:val="22"/>
          <w:lang w:val="en-GB"/>
          <w:rPrChange w:id="1020" w:author="Furl, Nicholas" w:date="2024-09-11T09:34:00Z" w16du:dateUtc="2024-09-11T08:34:00Z">
            <w:rPr>
              <w:rFonts w:ascii="Calibri" w:hAnsi="Calibri" w:cs="Calibri"/>
              <w:sz w:val="22"/>
              <w:szCs w:val="22"/>
            </w:rPr>
          </w:rPrChange>
        </w:rPr>
        <w:pPrChange w:id="1021" w:author="Furl, Nicholas" w:date="2024-09-11T12:11:00Z" w16du:dateUtc="2024-09-11T11:11:00Z">
          <w:pPr>
            <w:spacing w:line="480" w:lineRule="auto"/>
          </w:pPr>
        </w:pPrChange>
      </w:pPr>
      <w:ins w:id="1022" w:author="Furl, Nicholas" w:date="2024-09-10T15:42:00Z" w16du:dateUtc="2024-09-10T14:42:00Z">
        <w:r w:rsidRPr="005E59BB">
          <w:rPr>
            <w:rFonts w:ascii="Calibri" w:hAnsi="Calibri" w:cs="Calibri"/>
            <w:color w:val="0070C0"/>
            <w:sz w:val="22"/>
            <w:szCs w:val="22"/>
            <w:lang w:val="en-GB"/>
            <w:rPrChange w:id="1023" w:author="Furl, Nicholas" w:date="2024-09-11T09:34:00Z" w16du:dateUtc="2024-09-11T08:34:00Z">
              <w:rPr>
                <w:rFonts w:ascii="Calibri" w:hAnsi="Calibri" w:cs="Calibri"/>
                <w:color w:val="0070C0"/>
                <w:sz w:val="22"/>
                <w:szCs w:val="22"/>
              </w:rPr>
            </w:rPrChange>
          </w:rPr>
          <w:t xml:space="preserve">We also note that the Bayesian ideal observer solution to the full information problem </w:t>
        </w:r>
      </w:ins>
      <w:ins w:id="1024" w:author="Furl, Nicholas" w:date="2024-09-10T15:43:00Z" w16du:dateUtc="2024-09-10T14:43:00Z">
        <w:r w:rsidRPr="005E59BB">
          <w:rPr>
            <w:rFonts w:ascii="Calibri" w:hAnsi="Calibri" w:cs="Calibri"/>
            <w:color w:val="0070C0"/>
            <w:sz w:val="22"/>
            <w:szCs w:val="22"/>
            <w:lang w:val="en-GB"/>
            <w:rPrChange w:id="1025" w:author="Furl, Nicholas" w:date="2024-09-11T09:34:00Z" w16du:dateUtc="2024-09-11T08:34:00Z">
              <w:rPr>
                <w:rFonts w:ascii="Calibri" w:hAnsi="Calibri" w:cs="Calibri"/>
                <w:color w:val="0070C0"/>
                <w:sz w:val="22"/>
                <w:szCs w:val="22"/>
              </w:rPr>
            </w:rPrChange>
          </w:rPr>
          <w:t xml:space="preserve">has computationally complex elements, including the backwards induction algorithm. Future research might explore models that compute the </w:t>
        </w:r>
      </w:ins>
      <w:ins w:id="1026" w:author="Furl, Nicholas" w:date="2024-09-10T15:44:00Z" w16du:dateUtc="2024-09-10T14:44:00Z">
        <w:r w:rsidRPr="005E59BB">
          <w:rPr>
            <w:rFonts w:ascii="Calibri" w:hAnsi="Calibri" w:cs="Calibri"/>
            <w:color w:val="0070C0"/>
            <w:sz w:val="22"/>
            <w:szCs w:val="22"/>
            <w:lang w:val="en-GB"/>
            <w:rPrChange w:id="1027" w:author="Furl, Nicholas" w:date="2024-09-11T09:34:00Z" w16du:dateUtc="2024-09-11T08:34:00Z">
              <w:rPr>
                <w:rFonts w:ascii="Calibri" w:hAnsi="Calibri" w:cs="Calibri"/>
                <w:color w:val="0070C0"/>
                <w:sz w:val="22"/>
                <w:szCs w:val="22"/>
              </w:rPr>
            </w:rPrChange>
          </w:rPr>
          <w:t xml:space="preserve">value of sampling again using more heuristic or computationally simpler solutions. Nevertheless, the computational and neural architecture used to solve such decision problems remains unknown, and </w:t>
        </w:r>
      </w:ins>
      <w:ins w:id="1028" w:author="Furl, Nicholas" w:date="2024-09-10T15:45:00Z" w16du:dateUtc="2024-09-10T14:45:00Z">
        <w:r w:rsidRPr="005E59BB">
          <w:rPr>
            <w:rFonts w:ascii="Calibri" w:hAnsi="Calibri" w:cs="Calibri"/>
            <w:color w:val="0070C0"/>
            <w:sz w:val="22"/>
            <w:szCs w:val="22"/>
            <w:lang w:val="en-GB"/>
            <w:rPrChange w:id="1029" w:author="Furl, Nicholas" w:date="2024-09-11T09:34:00Z" w16du:dateUtc="2024-09-11T08:34:00Z">
              <w:rPr>
                <w:rFonts w:ascii="Calibri" w:hAnsi="Calibri" w:cs="Calibri"/>
                <w:color w:val="0070C0"/>
                <w:sz w:val="22"/>
                <w:szCs w:val="22"/>
              </w:rPr>
            </w:rPrChange>
          </w:rPr>
          <w:t xml:space="preserve">so the </w:t>
        </w:r>
      </w:ins>
      <w:ins w:id="1030" w:author="Furl, Nicholas" w:date="2024-09-10T15:51:00Z" w16du:dateUtc="2024-09-10T14:51:00Z">
        <w:r w:rsidRPr="005E59BB">
          <w:rPr>
            <w:rFonts w:ascii="Calibri" w:hAnsi="Calibri" w:cs="Calibri"/>
            <w:color w:val="0070C0"/>
            <w:sz w:val="22"/>
            <w:szCs w:val="22"/>
            <w:lang w:val="en-GB"/>
            <w:rPrChange w:id="1031" w:author="Furl, Nicholas" w:date="2024-09-11T09:34:00Z" w16du:dateUtc="2024-09-11T08:34:00Z">
              <w:rPr>
                <w:rFonts w:ascii="Calibri" w:hAnsi="Calibri" w:cs="Calibri"/>
                <w:color w:val="0070C0"/>
                <w:sz w:val="22"/>
                <w:szCs w:val="22"/>
              </w:rPr>
            </w:rPrChange>
          </w:rPr>
          <w:t xml:space="preserve">constraints on the </w:t>
        </w:r>
      </w:ins>
      <w:ins w:id="1032" w:author="Furl, Nicholas" w:date="2024-09-10T15:45:00Z" w16du:dateUtc="2024-09-10T14:45:00Z">
        <w:r w:rsidRPr="005E59BB">
          <w:rPr>
            <w:rFonts w:ascii="Calibri" w:hAnsi="Calibri" w:cs="Calibri"/>
            <w:color w:val="0070C0"/>
            <w:sz w:val="22"/>
            <w:szCs w:val="22"/>
            <w:lang w:val="en-GB"/>
            <w:rPrChange w:id="1033" w:author="Furl, Nicholas" w:date="2024-09-11T09:34:00Z" w16du:dateUtc="2024-09-11T08:34:00Z">
              <w:rPr>
                <w:rFonts w:ascii="Calibri" w:hAnsi="Calibri" w:cs="Calibri"/>
                <w:color w:val="0070C0"/>
                <w:sz w:val="22"/>
                <w:szCs w:val="22"/>
              </w:rPr>
            </w:rPrChange>
          </w:rPr>
          <w:t xml:space="preserve">algorithmic capabilities of </w:t>
        </w:r>
      </w:ins>
      <w:ins w:id="1034" w:author="Furl, Nicholas" w:date="2024-09-10T15:51:00Z" w16du:dateUtc="2024-09-10T14:51:00Z">
        <w:r w:rsidRPr="005E59BB">
          <w:rPr>
            <w:rFonts w:ascii="Calibri" w:hAnsi="Calibri" w:cs="Calibri"/>
            <w:color w:val="0070C0"/>
            <w:sz w:val="22"/>
            <w:szCs w:val="22"/>
            <w:lang w:val="en-GB"/>
            <w:rPrChange w:id="1035" w:author="Furl, Nicholas" w:date="2024-09-11T09:34:00Z" w16du:dateUtc="2024-09-11T08:34:00Z">
              <w:rPr>
                <w:rFonts w:ascii="Calibri" w:hAnsi="Calibri" w:cs="Calibri"/>
                <w:color w:val="0070C0"/>
                <w:sz w:val="22"/>
                <w:szCs w:val="22"/>
              </w:rPr>
            </w:rPrChange>
          </w:rPr>
          <w:t xml:space="preserve">models remains unknown. </w:t>
        </w:r>
      </w:ins>
      <w:ins w:id="1036" w:author="Furl, Nicholas" w:date="2024-09-11T12:08:00Z" w16du:dateUtc="2024-09-11T11:08:00Z">
        <w:r w:rsidR="008E4D00">
          <w:rPr>
            <w:rFonts w:ascii="Calibri" w:hAnsi="Calibri" w:cs="Calibri"/>
            <w:color w:val="0070C0"/>
            <w:sz w:val="22"/>
            <w:szCs w:val="22"/>
            <w:lang w:val="en-GB"/>
          </w:rPr>
          <w:t>Nevertheless, provisiona</w:t>
        </w:r>
      </w:ins>
      <w:ins w:id="1037" w:author="Furl, Nicholas" w:date="2024-09-11T12:10:00Z" w16du:dateUtc="2024-09-11T11:10:00Z">
        <w:r w:rsidR="008E4D00">
          <w:rPr>
            <w:rFonts w:ascii="Calibri" w:hAnsi="Calibri" w:cs="Calibri"/>
            <w:color w:val="0070C0"/>
            <w:sz w:val="22"/>
            <w:szCs w:val="22"/>
            <w:lang w:val="en-GB"/>
          </w:rPr>
          <w:t>l</w:t>
        </w:r>
      </w:ins>
      <w:ins w:id="1038" w:author="Furl, Nicholas" w:date="2024-09-11T12:08:00Z" w16du:dateUtc="2024-09-11T11:08:00Z">
        <w:r w:rsidR="008E4D00">
          <w:rPr>
            <w:rFonts w:ascii="Calibri" w:hAnsi="Calibri" w:cs="Calibri"/>
            <w:color w:val="0070C0"/>
            <w:sz w:val="22"/>
            <w:szCs w:val="22"/>
            <w:lang w:val="en-GB"/>
          </w:rPr>
          <w:t xml:space="preserve"> evidence comes </w:t>
        </w:r>
      </w:ins>
      <w:ins w:id="1039" w:author="Furl, Nicholas" w:date="2024-09-11T14:16:00Z" w16du:dateUtc="2024-09-11T13:16:00Z">
        <w:r w:rsidR="00DA5EB2">
          <w:rPr>
            <w:rFonts w:ascii="Calibri" w:hAnsi="Calibri" w:cs="Calibri"/>
            <w:color w:val="0070C0"/>
            <w:sz w:val="22"/>
            <w:szCs w:val="22"/>
            <w:lang w:val="en-GB"/>
          </w:rPr>
          <w:t>f</w:t>
        </w:r>
      </w:ins>
      <w:ins w:id="1040" w:author="Furl, Nicholas" w:date="2024-09-11T12:08:00Z" w16du:dateUtc="2024-09-11T11:08:00Z">
        <w:r w:rsidR="008E4D00">
          <w:rPr>
            <w:rFonts w:ascii="Calibri" w:hAnsi="Calibri" w:cs="Calibri"/>
            <w:color w:val="0070C0"/>
            <w:sz w:val="22"/>
            <w:szCs w:val="22"/>
            <w:lang w:val="en-GB"/>
          </w:rPr>
          <w:t>rom Costa &amp; Averbeck (2016), who demonstrated possible n</w:t>
        </w:r>
      </w:ins>
      <w:ins w:id="1041" w:author="Furl, Nicholas" w:date="2024-09-11T12:09:00Z" w16du:dateUtc="2024-09-11T11:09:00Z">
        <w:r w:rsidR="008E4D00">
          <w:rPr>
            <w:rFonts w:ascii="Calibri" w:hAnsi="Calibri" w:cs="Calibri"/>
            <w:color w:val="0070C0"/>
            <w:sz w:val="22"/>
            <w:szCs w:val="22"/>
            <w:lang w:val="en-GB"/>
          </w:rPr>
          <w:t xml:space="preserve">eural responses that correlate trial-by-trial with quantities derived from the Cost to Sample model, after fitting to human choice data. Similar neural correlates have been observed in </w:t>
        </w:r>
      </w:ins>
      <w:ins w:id="1042" w:author="Furl, Nicholas" w:date="2024-09-11T12:10:00Z" w16du:dateUtc="2024-09-11T11:10:00Z">
        <w:r w:rsidR="008E4D00">
          <w:rPr>
            <w:rFonts w:ascii="Calibri" w:hAnsi="Calibri" w:cs="Calibri"/>
            <w:color w:val="0070C0"/>
            <w:sz w:val="22"/>
            <w:szCs w:val="22"/>
            <w:lang w:val="en-GB"/>
          </w:rPr>
          <w:t>a study of the beads task, using a similar optimal stopping model that also employed backwards induction (Furl &amp; Averbeck, 2011).</w:t>
        </w:r>
        <w:r w:rsidR="00231E9C">
          <w:rPr>
            <w:rFonts w:ascii="Calibri" w:hAnsi="Calibri" w:cs="Calibri"/>
            <w:color w:val="0070C0"/>
            <w:sz w:val="22"/>
            <w:szCs w:val="22"/>
            <w:lang w:val="en-GB"/>
          </w:rPr>
          <w:t xml:space="preserve"> Thus, neurons may be computing quantities </w:t>
        </w:r>
      </w:ins>
      <w:ins w:id="1043" w:author="Furl, Nicholas" w:date="2024-09-11T12:11:00Z" w16du:dateUtc="2024-09-11T11:11:00Z">
        <w:r w:rsidR="0092306C">
          <w:rPr>
            <w:rFonts w:ascii="Calibri" w:hAnsi="Calibri" w:cs="Calibri"/>
            <w:color w:val="0070C0"/>
            <w:sz w:val="22"/>
            <w:szCs w:val="22"/>
            <w:lang w:val="en-GB"/>
          </w:rPr>
          <w:t>like</w:t>
        </w:r>
        <w:r w:rsidR="008369ED">
          <w:rPr>
            <w:rFonts w:ascii="Calibri" w:hAnsi="Calibri" w:cs="Calibri"/>
            <w:color w:val="0070C0"/>
            <w:sz w:val="22"/>
            <w:szCs w:val="22"/>
            <w:lang w:val="en-GB"/>
          </w:rPr>
          <w:t xml:space="preserve"> those in</w:t>
        </w:r>
      </w:ins>
      <w:ins w:id="1044" w:author="Furl, Nicholas" w:date="2024-09-11T12:10:00Z" w16du:dateUtc="2024-09-11T11:10:00Z">
        <w:r w:rsidR="00231E9C">
          <w:rPr>
            <w:rFonts w:ascii="Calibri" w:hAnsi="Calibri" w:cs="Calibri"/>
            <w:color w:val="0070C0"/>
            <w:sz w:val="22"/>
            <w:szCs w:val="22"/>
            <w:lang w:val="en-GB"/>
          </w:rPr>
          <w:t xml:space="preserve"> these </w:t>
        </w:r>
      </w:ins>
      <w:ins w:id="1045" w:author="Furl, Nicholas" w:date="2024-09-11T12:11:00Z" w16du:dateUtc="2024-09-11T11:11:00Z">
        <w:r w:rsidR="00231E9C">
          <w:rPr>
            <w:rFonts w:ascii="Calibri" w:hAnsi="Calibri" w:cs="Calibri"/>
            <w:color w:val="0070C0"/>
            <w:sz w:val="22"/>
            <w:szCs w:val="22"/>
            <w:lang w:val="en-GB"/>
          </w:rPr>
          <w:t>kinds of models.</w:t>
        </w:r>
      </w:ins>
    </w:p>
    <w:p w14:paraId="688E35DB" w14:textId="39E01B8E" w:rsidR="00555271" w:rsidRPr="00555271" w:rsidRDefault="00555271" w:rsidP="00305A97">
      <w:pPr>
        <w:spacing w:line="480" w:lineRule="auto"/>
        <w:ind w:firstLine="720"/>
        <w:rPr>
          <w:ins w:id="1046" w:author="Furl, Nicholas" w:date="2024-09-11T10:45:00Z" w16du:dateUtc="2024-09-11T09:45:00Z"/>
          <w:rFonts w:ascii="Calibri" w:hAnsi="Calibri" w:cs="Calibri"/>
          <w:color w:val="0070C0"/>
          <w:sz w:val="22"/>
          <w:szCs w:val="22"/>
          <w:lang w:val="en-GB"/>
          <w:rPrChange w:id="1047" w:author="Furl, Nicholas" w:date="2024-09-11T10:47:00Z" w16du:dateUtc="2024-09-11T09:47:00Z">
            <w:rPr>
              <w:ins w:id="1048" w:author="Furl, Nicholas" w:date="2024-09-11T10:45:00Z" w16du:dateUtc="2024-09-11T09:45:00Z"/>
              <w:rFonts w:ascii="Calibri" w:hAnsi="Calibri" w:cs="Calibri"/>
              <w:sz w:val="22"/>
              <w:szCs w:val="22"/>
              <w:lang w:val="en-GB"/>
            </w:rPr>
          </w:rPrChange>
        </w:rPr>
      </w:pPr>
      <w:bookmarkStart w:id="1049" w:name="_Hlk176954854"/>
      <w:bookmarkEnd w:id="956"/>
      <w:ins w:id="1050" w:author="Furl, Nicholas" w:date="2024-09-11T10:45:00Z" w16du:dateUtc="2024-09-11T09:45:00Z">
        <w:r w:rsidRPr="00555271">
          <w:rPr>
            <w:rFonts w:ascii="Calibri" w:hAnsi="Calibri" w:cs="Calibri"/>
            <w:color w:val="0070C0"/>
            <w:sz w:val="22"/>
            <w:szCs w:val="22"/>
            <w:lang w:val="en-GB"/>
            <w:rPrChange w:id="1051" w:author="Furl, Nicholas" w:date="2024-09-11T10:47:00Z" w16du:dateUtc="2024-09-11T09:47:00Z">
              <w:rPr>
                <w:rFonts w:ascii="Calibri" w:hAnsi="Calibri" w:cs="Calibri"/>
                <w:sz w:val="22"/>
                <w:szCs w:val="22"/>
                <w:lang w:val="en-GB"/>
              </w:rPr>
            </w:rPrChange>
          </w:rPr>
          <w:lastRenderedPageBreak/>
          <w:t xml:space="preserve">We have already mentioned several </w:t>
        </w:r>
      </w:ins>
      <w:ins w:id="1052" w:author="Furl, Nicholas" w:date="2024-09-11T10:46:00Z" w16du:dateUtc="2024-09-11T09:46:00Z">
        <w:r w:rsidRPr="00555271">
          <w:rPr>
            <w:rFonts w:ascii="Calibri" w:hAnsi="Calibri" w:cs="Calibri"/>
            <w:color w:val="0070C0"/>
            <w:sz w:val="22"/>
            <w:szCs w:val="22"/>
            <w:lang w:val="en-GB"/>
            <w:rPrChange w:id="1053" w:author="Furl, Nicholas" w:date="2024-09-11T10:47:00Z" w16du:dateUtc="2024-09-11T09:47:00Z">
              <w:rPr>
                <w:rFonts w:ascii="Calibri" w:hAnsi="Calibri" w:cs="Calibri"/>
                <w:sz w:val="22"/>
                <w:szCs w:val="22"/>
                <w:lang w:val="en-GB"/>
              </w:rPr>
            </w:rPrChange>
          </w:rPr>
          <w:t xml:space="preserve">ways that the modelling framework we propose here and the results we’ve obtained raise new research questions and open new research lines. One last issue </w:t>
        </w:r>
      </w:ins>
      <w:ins w:id="1054" w:author="Furl, Nicholas" w:date="2024-09-11T10:47:00Z" w16du:dateUtc="2024-09-11T09:47:00Z">
        <w:r w:rsidRPr="00555271">
          <w:rPr>
            <w:rFonts w:ascii="Calibri" w:hAnsi="Calibri" w:cs="Calibri"/>
            <w:color w:val="0070C0"/>
            <w:sz w:val="22"/>
            <w:szCs w:val="22"/>
            <w:lang w:val="en-GB"/>
            <w:rPrChange w:id="1055" w:author="Furl, Nicholas" w:date="2024-09-11T10:47:00Z" w16du:dateUtc="2024-09-11T09:47:00Z">
              <w:rPr>
                <w:rFonts w:ascii="Calibri" w:hAnsi="Calibri" w:cs="Calibri"/>
                <w:sz w:val="22"/>
                <w:szCs w:val="22"/>
                <w:lang w:val="en-GB"/>
              </w:rPr>
            </w:rPrChange>
          </w:rPr>
          <w:t xml:space="preserve">that we also feel deserves further study relates to </w:t>
        </w:r>
        <w:r>
          <w:rPr>
            <w:rFonts w:ascii="Calibri" w:hAnsi="Calibri" w:cs="Calibri"/>
            <w:color w:val="0070C0"/>
            <w:sz w:val="22"/>
            <w:szCs w:val="22"/>
            <w:lang w:val="en-GB"/>
          </w:rPr>
          <w:t xml:space="preserve">the extent to which systematic bias translates into real losses for participants. </w:t>
        </w:r>
      </w:ins>
      <w:ins w:id="1056" w:author="Furl, Nicholas" w:date="2024-09-11T10:56:00Z" w16du:dateUtc="2024-09-11T09:56:00Z">
        <w:r w:rsidR="008F05FC">
          <w:rPr>
            <w:rFonts w:ascii="Calibri" w:hAnsi="Calibri" w:cs="Calibri"/>
            <w:color w:val="0070C0"/>
            <w:sz w:val="22"/>
            <w:szCs w:val="22"/>
            <w:lang w:val="en-GB"/>
          </w:rPr>
          <w:t>We have already proposed above an interesting theoretical possibility that biases like Biased Prior strategies might have an adaptive function, so</w:t>
        </w:r>
      </w:ins>
      <w:ins w:id="1057" w:author="Furl, Nicholas" w:date="2024-09-11T10:57:00Z" w16du:dateUtc="2024-09-11T09:57:00Z">
        <w:r w:rsidR="008F05FC">
          <w:rPr>
            <w:rFonts w:ascii="Calibri" w:hAnsi="Calibri" w:cs="Calibri"/>
            <w:color w:val="0070C0"/>
            <w:sz w:val="22"/>
            <w:szCs w:val="22"/>
            <w:lang w:val="en-GB"/>
          </w:rPr>
          <w:t xml:space="preserve"> long as they produce near-optimal performance. Indeed, w</w:t>
        </w:r>
      </w:ins>
      <w:ins w:id="1058" w:author="Furl, Nicholas" w:date="2024-09-11T10:48:00Z" w16du:dateUtc="2024-09-11T09:48:00Z">
        <w:r>
          <w:rPr>
            <w:rFonts w:ascii="Calibri" w:hAnsi="Calibri" w:cs="Calibri"/>
            <w:color w:val="0070C0"/>
            <w:sz w:val="22"/>
            <w:szCs w:val="22"/>
            <w:lang w:val="en-GB"/>
          </w:rPr>
          <w:t>ithin the narrow range of sequence lengths and domains (i.e., smartphones prices) that we have examined here, participants’ biased choices largely satisf</w:t>
        </w:r>
      </w:ins>
      <w:ins w:id="1059" w:author="Furl, Nicholas" w:date="2024-09-11T10:49:00Z" w16du:dateUtc="2024-09-11T09:49:00Z">
        <w:r>
          <w:rPr>
            <w:rFonts w:ascii="Calibri" w:hAnsi="Calibri" w:cs="Calibri"/>
            <w:color w:val="0070C0"/>
            <w:sz w:val="22"/>
            <w:szCs w:val="22"/>
            <w:lang w:val="en-GB"/>
          </w:rPr>
          <w:t xml:space="preserve">iced, and produced performance that, while not optimal, did not cause a striking loss for participants, when measured as rank of chosen option. </w:t>
        </w:r>
      </w:ins>
      <w:ins w:id="1060" w:author="Furl, Nicholas" w:date="2024-09-11T10:57:00Z" w16du:dateUtc="2024-09-11T09:57:00Z">
        <w:r w:rsidR="008F05FC">
          <w:rPr>
            <w:rFonts w:ascii="Calibri" w:hAnsi="Calibri" w:cs="Calibri"/>
            <w:color w:val="0070C0"/>
            <w:sz w:val="22"/>
            <w:szCs w:val="22"/>
            <w:lang w:val="en-GB"/>
          </w:rPr>
          <w:t xml:space="preserve">Nevertheless, </w:t>
        </w:r>
      </w:ins>
      <w:ins w:id="1061" w:author="Furl, Nicholas" w:date="2024-09-11T10:51:00Z" w16du:dateUtc="2024-09-11T09:51:00Z">
        <w:r w:rsidR="000F22D0">
          <w:rPr>
            <w:rFonts w:ascii="Calibri" w:hAnsi="Calibri" w:cs="Calibri"/>
            <w:color w:val="0070C0"/>
            <w:sz w:val="22"/>
            <w:szCs w:val="22"/>
            <w:lang w:val="en-GB"/>
          </w:rPr>
          <w:t xml:space="preserve">we </w:t>
        </w:r>
      </w:ins>
      <w:ins w:id="1062" w:author="Furl, Nicholas" w:date="2024-09-11T10:57:00Z" w16du:dateUtc="2024-09-11T09:57:00Z">
        <w:r w:rsidR="008F05FC">
          <w:rPr>
            <w:rFonts w:ascii="Calibri" w:hAnsi="Calibri" w:cs="Calibri"/>
            <w:color w:val="0070C0"/>
            <w:sz w:val="22"/>
            <w:szCs w:val="22"/>
            <w:lang w:val="en-GB"/>
          </w:rPr>
          <w:t xml:space="preserve">also </w:t>
        </w:r>
      </w:ins>
      <w:ins w:id="1063" w:author="Furl, Nicholas" w:date="2024-09-11T10:51:00Z" w16du:dateUtc="2024-09-11T09:51:00Z">
        <w:r w:rsidR="000F22D0">
          <w:rPr>
            <w:rFonts w:ascii="Calibri" w:hAnsi="Calibri" w:cs="Calibri"/>
            <w:color w:val="0070C0"/>
            <w:sz w:val="22"/>
            <w:szCs w:val="22"/>
            <w:lang w:val="en-GB"/>
          </w:rPr>
          <w:t>show here</w:t>
        </w:r>
      </w:ins>
      <w:ins w:id="1064" w:author="Furl, Nicholas" w:date="2024-09-11T10:57:00Z" w16du:dateUtc="2024-09-11T09:57:00Z">
        <w:r w:rsidR="008F05FC">
          <w:rPr>
            <w:rFonts w:ascii="Calibri" w:hAnsi="Calibri" w:cs="Calibri"/>
            <w:color w:val="0070C0"/>
            <w:sz w:val="22"/>
            <w:szCs w:val="22"/>
            <w:lang w:val="en-GB"/>
          </w:rPr>
          <w:t>in</w:t>
        </w:r>
      </w:ins>
      <w:ins w:id="1065" w:author="Furl, Nicholas" w:date="2024-09-11T10:51:00Z" w16du:dateUtc="2024-09-11T09:51:00Z">
        <w:r w:rsidR="000F22D0">
          <w:rPr>
            <w:rFonts w:ascii="Calibri" w:hAnsi="Calibri" w:cs="Calibri"/>
            <w:color w:val="0070C0"/>
            <w:sz w:val="22"/>
            <w:szCs w:val="22"/>
            <w:lang w:val="en-GB"/>
          </w:rPr>
          <w:t xml:space="preserve"> that factors such as sequence length and incentivisation can affect the size of bias</w:t>
        </w:r>
      </w:ins>
      <w:ins w:id="1066" w:author="Furl, Nicholas" w:date="2024-09-11T10:52:00Z" w16du:dateUtc="2024-09-11T09:52:00Z">
        <w:r w:rsidR="000F22D0">
          <w:rPr>
            <w:rFonts w:ascii="Calibri" w:hAnsi="Calibri" w:cs="Calibri"/>
            <w:color w:val="0070C0"/>
            <w:sz w:val="22"/>
            <w:szCs w:val="22"/>
            <w:lang w:val="en-GB"/>
          </w:rPr>
          <w:t xml:space="preserve"> (e.g., longer sequences increase undersampling bias, as the Ideal Observer adjusts to the longer sequences but participan</w:t>
        </w:r>
      </w:ins>
      <w:ins w:id="1067" w:author="Furl, Nicholas" w:date="2024-09-11T10:53:00Z" w16du:dateUtc="2024-09-11T09:53:00Z">
        <w:r w:rsidR="000F22D0">
          <w:rPr>
            <w:rFonts w:ascii="Calibri" w:hAnsi="Calibri" w:cs="Calibri"/>
            <w:color w:val="0070C0"/>
            <w:sz w:val="22"/>
            <w:szCs w:val="22"/>
            <w:lang w:val="en-GB"/>
          </w:rPr>
          <w:t>ts less so)</w:t>
        </w:r>
      </w:ins>
      <w:ins w:id="1068" w:author="Furl, Nicholas" w:date="2024-09-11T10:51:00Z" w16du:dateUtc="2024-09-11T09:51:00Z">
        <w:r w:rsidR="000F22D0">
          <w:rPr>
            <w:rFonts w:ascii="Calibri" w:hAnsi="Calibri" w:cs="Calibri"/>
            <w:color w:val="0070C0"/>
            <w:sz w:val="22"/>
            <w:szCs w:val="22"/>
            <w:lang w:val="en-GB"/>
          </w:rPr>
          <w:t xml:space="preserve">. </w:t>
        </w:r>
      </w:ins>
      <w:ins w:id="1069" w:author="Furl, Nicholas" w:date="2024-09-11T10:52:00Z" w16du:dateUtc="2024-09-11T09:52:00Z">
        <w:r w:rsidR="000F22D0">
          <w:rPr>
            <w:rFonts w:ascii="Calibri" w:hAnsi="Calibri" w:cs="Calibri"/>
            <w:color w:val="0070C0"/>
            <w:sz w:val="22"/>
            <w:szCs w:val="22"/>
            <w:lang w:val="en-GB"/>
          </w:rPr>
          <w:t xml:space="preserve">Just how large biases can </w:t>
        </w:r>
      </w:ins>
      <w:ins w:id="1070" w:author="Furl, Nicholas" w:date="2024-09-11T10:58:00Z" w16du:dateUtc="2024-09-11T09:58:00Z">
        <w:r w:rsidR="008F05FC">
          <w:rPr>
            <w:rFonts w:ascii="Calibri" w:hAnsi="Calibri" w:cs="Calibri"/>
            <w:color w:val="0070C0"/>
            <w:sz w:val="22"/>
            <w:szCs w:val="22"/>
            <w:lang w:val="en-GB"/>
          </w:rPr>
          <w:t xml:space="preserve">eventually </w:t>
        </w:r>
      </w:ins>
      <w:ins w:id="1071" w:author="Furl, Nicholas" w:date="2024-09-11T10:52:00Z" w16du:dateUtc="2024-09-11T09:52:00Z">
        <w:r w:rsidR="000F22D0">
          <w:rPr>
            <w:rFonts w:ascii="Calibri" w:hAnsi="Calibri" w:cs="Calibri"/>
            <w:color w:val="0070C0"/>
            <w:sz w:val="22"/>
            <w:szCs w:val="22"/>
            <w:lang w:val="en-GB"/>
          </w:rPr>
          <w:t xml:space="preserve">become </w:t>
        </w:r>
      </w:ins>
      <w:ins w:id="1072" w:author="Furl, Nicholas" w:date="2024-09-11T10:53:00Z" w16du:dateUtc="2024-09-11T09:53:00Z">
        <w:r w:rsidR="000F22D0">
          <w:rPr>
            <w:rFonts w:ascii="Calibri" w:hAnsi="Calibri" w:cs="Calibri"/>
            <w:color w:val="0070C0"/>
            <w:sz w:val="22"/>
            <w:szCs w:val="22"/>
            <w:lang w:val="en-GB"/>
          </w:rPr>
          <w:t xml:space="preserve">and the extent to which significant losses might accrue for agents due to </w:t>
        </w:r>
      </w:ins>
      <w:ins w:id="1073" w:author="Furl, Nicholas" w:date="2024-09-11T10:58:00Z" w16du:dateUtc="2024-09-11T09:58:00Z">
        <w:r w:rsidR="008F05FC">
          <w:rPr>
            <w:rFonts w:ascii="Calibri" w:hAnsi="Calibri" w:cs="Calibri"/>
            <w:color w:val="0070C0"/>
            <w:sz w:val="22"/>
            <w:szCs w:val="22"/>
            <w:lang w:val="en-GB"/>
          </w:rPr>
          <w:t xml:space="preserve">ever </w:t>
        </w:r>
      </w:ins>
      <w:ins w:id="1074" w:author="Furl, Nicholas" w:date="2024-09-11T10:53:00Z" w16du:dateUtc="2024-09-11T09:53:00Z">
        <w:r w:rsidR="000F22D0">
          <w:rPr>
            <w:rFonts w:ascii="Calibri" w:hAnsi="Calibri" w:cs="Calibri"/>
            <w:color w:val="0070C0"/>
            <w:sz w:val="22"/>
            <w:szCs w:val="22"/>
            <w:lang w:val="en-GB"/>
          </w:rPr>
          <w:t>larger undersampling biases cannot be answered directly by our data and wou</w:t>
        </w:r>
      </w:ins>
      <w:ins w:id="1075" w:author="Furl, Nicholas" w:date="2024-09-11T10:54:00Z" w16du:dateUtc="2024-09-11T09:54:00Z">
        <w:r w:rsidR="000F22D0">
          <w:rPr>
            <w:rFonts w:ascii="Calibri" w:hAnsi="Calibri" w:cs="Calibri"/>
            <w:color w:val="0070C0"/>
            <w:sz w:val="22"/>
            <w:szCs w:val="22"/>
            <w:lang w:val="en-GB"/>
          </w:rPr>
          <w:t>ld benefit from more direct investigations</w:t>
        </w:r>
      </w:ins>
      <w:ins w:id="1076" w:author="Furl, Nicholas" w:date="2024-09-11T10:53:00Z" w16du:dateUtc="2024-09-11T09:53:00Z">
        <w:r w:rsidR="000F22D0">
          <w:rPr>
            <w:rFonts w:ascii="Calibri" w:hAnsi="Calibri" w:cs="Calibri"/>
            <w:color w:val="0070C0"/>
            <w:sz w:val="22"/>
            <w:szCs w:val="22"/>
            <w:lang w:val="en-GB"/>
          </w:rPr>
          <w:t>.</w:t>
        </w:r>
      </w:ins>
      <w:ins w:id="1077" w:author="Furl, Nicholas" w:date="2024-09-11T10:54:00Z" w16du:dateUtc="2024-09-11T09:54:00Z">
        <w:r w:rsidR="000F22D0">
          <w:rPr>
            <w:rFonts w:ascii="Calibri" w:hAnsi="Calibri" w:cs="Calibri"/>
            <w:color w:val="0070C0"/>
            <w:sz w:val="22"/>
            <w:szCs w:val="22"/>
            <w:lang w:val="en-GB"/>
          </w:rPr>
          <w:t xml:space="preserve"> Ideally, studies could better approximate </w:t>
        </w:r>
      </w:ins>
      <w:ins w:id="1078" w:author="Furl, Nicholas" w:date="2024-09-11T10:58:00Z" w16du:dateUtc="2024-09-11T09:58:00Z">
        <w:r w:rsidR="008F05FC">
          <w:rPr>
            <w:rFonts w:ascii="Calibri" w:hAnsi="Calibri" w:cs="Calibri"/>
            <w:color w:val="0070C0"/>
            <w:sz w:val="22"/>
            <w:szCs w:val="22"/>
            <w:lang w:val="en-GB"/>
          </w:rPr>
          <w:t>real-world</w:t>
        </w:r>
      </w:ins>
      <w:ins w:id="1079" w:author="Furl, Nicholas" w:date="2024-09-11T10:54:00Z" w16du:dateUtc="2024-09-11T09:54:00Z">
        <w:r w:rsidR="000F22D0">
          <w:rPr>
            <w:rFonts w:ascii="Calibri" w:hAnsi="Calibri" w:cs="Calibri"/>
            <w:color w:val="0070C0"/>
            <w:sz w:val="22"/>
            <w:szCs w:val="22"/>
            <w:lang w:val="en-GB"/>
          </w:rPr>
          <w:t xml:space="preserve"> conditions of decision making</w:t>
        </w:r>
      </w:ins>
      <w:ins w:id="1080" w:author="Furl, Nicholas" w:date="2024-09-11T10:58:00Z" w16du:dateUtc="2024-09-11T09:58:00Z">
        <w:r w:rsidR="008F05FC">
          <w:rPr>
            <w:rFonts w:ascii="Calibri" w:hAnsi="Calibri" w:cs="Calibri"/>
            <w:color w:val="0070C0"/>
            <w:sz w:val="22"/>
            <w:szCs w:val="22"/>
            <w:lang w:val="en-GB"/>
          </w:rPr>
          <w:t>,</w:t>
        </w:r>
      </w:ins>
      <w:ins w:id="1081" w:author="Furl, Nicholas" w:date="2024-09-11T10:54:00Z" w16du:dateUtc="2024-09-11T09:54:00Z">
        <w:r w:rsidR="000F22D0">
          <w:rPr>
            <w:rFonts w:ascii="Calibri" w:hAnsi="Calibri" w:cs="Calibri"/>
            <w:color w:val="0070C0"/>
            <w:sz w:val="22"/>
            <w:szCs w:val="22"/>
            <w:lang w:val="en-GB"/>
          </w:rPr>
          <w:t xml:space="preserve"> or even use field studies, to assess what kinds of losses might </w:t>
        </w:r>
      </w:ins>
      <w:ins w:id="1082" w:author="Furl, Nicholas" w:date="2024-09-11T10:55:00Z" w16du:dateUtc="2024-09-11T09:55:00Z">
        <w:r w:rsidR="000F22D0">
          <w:rPr>
            <w:rFonts w:ascii="Calibri" w:hAnsi="Calibri" w:cs="Calibri"/>
            <w:color w:val="0070C0"/>
            <w:sz w:val="22"/>
            <w:szCs w:val="22"/>
            <w:lang w:val="en-GB"/>
          </w:rPr>
          <w:t xml:space="preserve">(or might not) </w:t>
        </w:r>
      </w:ins>
      <w:ins w:id="1083" w:author="Furl, Nicholas" w:date="2024-09-11T10:54:00Z" w16du:dateUtc="2024-09-11T09:54:00Z">
        <w:r w:rsidR="000F22D0">
          <w:rPr>
            <w:rFonts w:ascii="Calibri" w:hAnsi="Calibri" w:cs="Calibri"/>
            <w:color w:val="0070C0"/>
            <w:sz w:val="22"/>
            <w:szCs w:val="22"/>
            <w:lang w:val="en-GB"/>
          </w:rPr>
          <w:t xml:space="preserve">occur </w:t>
        </w:r>
      </w:ins>
      <w:ins w:id="1084" w:author="Furl, Nicholas" w:date="2024-09-11T10:55:00Z" w16du:dateUtc="2024-09-11T09:55:00Z">
        <w:r w:rsidR="000F22D0">
          <w:rPr>
            <w:rFonts w:ascii="Calibri" w:hAnsi="Calibri" w:cs="Calibri"/>
            <w:color w:val="0070C0"/>
            <w:sz w:val="22"/>
            <w:szCs w:val="22"/>
            <w:lang w:val="en-GB"/>
          </w:rPr>
          <w:t>under more ecologically valid conditions</w:t>
        </w:r>
      </w:ins>
      <w:ins w:id="1085" w:author="Furl, Nicholas" w:date="2024-09-11T10:54:00Z" w16du:dateUtc="2024-09-11T09:54:00Z">
        <w:r w:rsidR="000F22D0">
          <w:rPr>
            <w:rFonts w:ascii="Calibri" w:hAnsi="Calibri" w:cs="Calibri"/>
            <w:color w:val="0070C0"/>
            <w:sz w:val="22"/>
            <w:szCs w:val="22"/>
            <w:lang w:val="en-GB"/>
          </w:rPr>
          <w:t xml:space="preserve">, as opposed to </w:t>
        </w:r>
      </w:ins>
      <w:ins w:id="1086" w:author="Furl, Nicholas" w:date="2024-09-11T10:58:00Z" w16du:dateUtc="2024-09-11T09:58:00Z">
        <w:r w:rsidR="00087D04">
          <w:rPr>
            <w:rFonts w:ascii="Calibri" w:hAnsi="Calibri" w:cs="Calibri"/>
            <w:color w:val="0070C0"/>
            <w:sz w:val="22"/>
            <w:szCs w:val="22"/>
            <w:lang w:val="en-GB"/>
          </w:rPr>
          <w:t>the</w:t>
        </w:r>
      </w:ins>
      <w:ins w:id="1087" w:author="Furl, Nicholas" w:date="2024-09-11T10:55:00Z" w16du:dateUtc="2024-09-11T09:55:00Z">
        <w:r w:rsidR="000F22D0">
          <w:rPr>
            <w:rFonts w:ascii="Calibri" w:hAnsi="Calibri" w:cs="Calibri"/>
            <w:color w:val="0070C0"/>
            <w:sz w:val="22"/>
            <w:szCs w:val="22"/>
            <w:lang w:val="en-GB"/>
          </w:rPr>
          <w:t xml:space="preserve"> more tightly controlled studies</w:t>
        </w:r>
      </w:ins>
      <w:ins w:id="1088" w:author="Furl, Nicholas" w:date="2024-09-11T10:58:00Z" w16du:dateUtc="2024-09-11T09:58:00Z">
        <w:r w:rsidR="00087D04">
          <w:rPr>
            <w:rFonts w:ascii="Calibri" w:hAnsi="Calibri" w:cs="Calibri"/>
            <w:color w:val="0070C0"/>
            <w:sz w:val="22"/>
            <w:szCs w:val="22"/>
            <w:lang w:val="en-GB"/>
          </w:rPr>
          <w:t xml:space="preserve"> we report here</w:t>
        </w:r>
      </w:ins>
      <w:ins w:id="1089" w:author="Furl, Nicholas" w:date="2024-09-11T10:55:00Z" w16du:dateUtc="2024-09-11T09:55:00Z">
        <w:r w:rsidR="000F22D0">
          <w:rPr>
            <w:rFonts w:ascii="Calibri" w:hAnsi="Calibri" w:cs="Calibri"/>
            <w:color w:val="0070C0"/>
            <w:sz w:val="22"/>
            <w:szCs w:val="22"/>
            <w:lang w:val="en-GB"/>
          </w:rPr>
          <w:t>.</w:t>
        </w:r>
      </w:ins>
      <w:ins w:id="1090" w:author="Furl, Nicholas" w:date="2024-09-11T10:53:00Z" w16du:dateUtc="2024-09-11T09:53:00Z">
        <w:r w:rsidR="000F22D0">
          <w:rPr>
            <w:rFonts w:ascii="Calibri" w:hAnsi="Calibri" w:cs="Calibri"/>
            <w:color w:val="0070C0"/>
            <w:sz w:val="22"/>
            <w:szCs w:val="22"/>
            <w:lang w:val="en-GB"/>
          </w:rPr>
          <w:t xml:space="preserve"> </w:t>
        </w:r>
      </w:ins>
    </w:p>
    <w:bookmarkEnd w:id="1049"/>
    <w:p w14:paraId="66C3F092" w14:textId="000C07A7" w:rsidR="00CD408A" w:rsidRPr="005E59BB" w:rsidRDefault="00A75468" w:rsidP="00305A97">
      <w:pPr>
        <w:spacing w:line="480" w:lineRule="auto"/>
        <w:ind w:firstLine="720"/>
        <w:rPr>
          <w:rFonts w:ascii="Calibri" w:hAnsi="Calibri" w:cs="Calibri"/>
          <w:sz w:val="22"/>
          <w:szCs w:val="22"/>
          <w:lang w:val="en-GB"/>
          <w:rPrChange w:id="1091"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1092" w:author="Furl, Nicholas" w:date="2024-09-11T09:34:00Z" w16du:dateUtc="2024-09-11T08:34:00Z">
            <w:rPr>
              <w:rFonts w:ascii="Calibri" w:hAnsi="Calibri" w:cs="Calibri"/>
              <w:sz w:val="22"/>
              <w:szCs w:val="22"/>
            </w:rPr>
          </w:rPrChange>
        </w:rPr>
        <w:t>In summary, we show that the ideal observer (which reflects optimal performance) is relatively more sensitive than participants to at least payoff scheme</w:t>
      </w:r>
      <w:r w:rsidR="001C6DB4" w:rsidRPr="005E59BB">
        <w:rPr>
          <w:rFonts w:ascii="Calibri" w:hAnsi="Calibri" w:cs="Calibri"/>
          <w:sz w:val="22"/>
          <w:szCs w:val="22"/>
          <w:lang w:val="en-GB"/>
          <w:rPrChange w:id="1093"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94" w:author="Furl, Nicholas" w:date="2024-09-11T09:34:00Z" w16du:dateUtc="2024-09-11T08:34:00Z">
            <w:rPr>
              <w:rFonts w:ascii="Calibri" w:hAnsi="Calibri" w:cs="Calibri"/>
              <w:sz w:val="22"/>
              <w:szCs w:val="22"/>
            </w:rPr>
          </w:rPrChange>
        </w:rPr>
        <w:t xml:space="preserve"> and sequence length</w:t>
      </w:r>
      <w:r w:rsidR="001C6DB4" w:rsidRPr="005E59BB">
        <w:rPr>
          <w:rFonts w:ascii="Calibri" w:hAnsi="Calibri" w:cs="Calibri"/>
          <w:sz w:val="22"/>
          <w:szCs w:val="22"/>
          <w:lang w:val="en-GB"/>
          <w:rPrChange w:id="1095"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96" w:author="Furl, Nicholas" w:date="2024-09-11T09:34:00Z" w16du:dateUtc="2024-09-11T08:34:00Z">
            <w:rPr>
              <w:rFonts w:ascii="Calibri" w:hAnsi="Calibri" w:cs="Calibri"/>
              <w:sz w:val="22"/>
              <w:szCs w:val="22"/>
            </w:rPr>
          </w:rPrChange>
        </w:rPr>
        <w:t xml:space="preserve">, such that these two factors can modulate the degree of undersampling bias. We explain participants’ sampling behaviour using a theoretical model by which participants implement optimal Bayesian computations to solve the task accurately, but a systematic undersampling bias develops when participants </w:t>
      </w:r>
      <w:r w:rsidR="00F351D9" w:rsidRPr="005E59BB">
        <w:rPr>
          <w:rFonts w:ascii="Calibri" w:hAnsi="Calibri" w:cs="Calibri"/>
          <w:sz w:val="22"/>
          <w:szCs w:val="22"/>
          <w:lang w:val="en-GB"/>
          <w:rPrChange w:id="1097" w:author="Furl, Nicholas" w:date="2024-09-11T09:34:00Z" w16du:dateUtc="2024-09-11T08:34:00Z">
            <w:rPr>
              <w:rFonts w:ascii="Calibri" w:hAnsi="Calibri" w:cs="Calibri"/>
              <w:sz w:val="22"/>
              <w:szCs w:val="22"/>
            </w:rPr>
          </w:rPrChange>
        </w:rPr>
        <w:t>mis-predict the quality of upcoming sampling, based on biased belief</w:t>
      </w:r>
      <w:r w:rsidR="002D6F95" w:rsidRPr="005E59BB">
        <w:rPr>
          <w:rFonts w:ascii="Calibri" w:hAnsi="Calibri" w:cs="Calibri"/>
          <w:sz w:val="22"/>
          <w:szCs w:val="22"/>
          <w:lang w:val="en-GB"/>
          <w:rPrChange w:id="1098" w:author="Furl, Nicholas" w:date="2024-09-11T09:34:00Z" w16du:dateUtc="2024-09-11T08:34:00Z">
            <w:rPr>
              <w:rFonts w:ascii="Calibri" w:hAnsi="Calibri" w:cs="Calibri"/>
              <w:sz w:val="22"/>
              <w:szCs w:val="22"/>
            </w:rPr>
          </w:rPrChange>
        </w:rPr>
        <w:t xml:space="preserve">s about </w:t>
      </w:r>
      <w:r w:rsidR="00F351D9" w:rsidRPr="005E59BB">
        <w:rPr>
          <w:rFonts w:ascii="Calibri" w:hAnsi="Calibri" w:cs="Calibri"/>
          <w:sz w:val="22"/>
          <w:szCs w:val="22"/>
          <w:lang w:val="en-GB"/>
          <w:rPrChange w:id="1099" w:author="Furl, Nicholas" w:date="2024-09-11T09:34:00Z" w16du:dateUtc="2024-09-11T08:34:00Z">
            <w:rPr>
              <w:rFonts w:ascii="Calibri" w:hAnsi="Calibri" w:cs="Calibri"/>
              <w:sz w:val="22"/>
              <w:szCs w:val="22"/>
            </w:rPr>
          </w:rPrChange>
        </w:rPr>
        <w:t>the</w:t>
      </w:r>
      <w:r w:rsidR="002D6F95" w:rsidRPr="005E59BB">
        <w:rPr>
          <w:rFonts w:ascii="Calibri" w:hAnsi="Calibri" w:cs="Calibri"/>
          <w:sz w:val="22"/>
          <w:szCs w:val="22"/>
          <w:lang w:val="en-GB"/>
          <w:rPrChange w:id="1100" w:author="Furl, Nicholas" w:date="2024-09-11T09:34:00Z" w16du:dateUtc="2024-09-11T08:34:00Z">
            <w:rPr>
              <w:rFonts w:ascii="Calibri" w:hAnsi="Calibri" w:cs="Calibri"/>
              <w:sz w:val="22"/>
              <w:szCs w:val="22"/>
            </w:rPr>
          </w:rPrChange>
        </w:rPr>
        <w:t xml:space="preserve"> probability</w:t>
      </w:r>
      <w:r w:rsidR="00F351D9" w:rsidRPr="005E59BB">
        <w:rPr>
          <w:rFonts w:ascii="Calibri" w:hAnsi="Calibri" w:cs="Calibri"/>
          <w:sz w:val="22"/>
          <w:szCs w:val="22"/>
          <w:lang w:val="en-GB"/>
          <w:rPrChange w:id="1101" w:author="Furl, Nicholas" w:date="2024-09-11T09:34:00Z" w16du:dateUtc="2024-09-11T08:34:00Z">
            <w:rPr>
              <w:rFonts w:ascii="Calibri" w:hAnsi="Calibri" w:cs="Calibri"/>
              <w:sz w:val="22"/>
              <w:szCs w:val="22"/>
            </w:rPr>
          </w:rPrChange>
        </w:rPr>
        <w:t xml:space="preserve"> distribution of </w:t>
      </w:r>
      <w:r w:rsidR="002D6F95" w:rsidRPr="005E59BB">
        <w:rPr>
          <w:rFonts w:ascii="Calibri" w:hAnsi="Calibri" w:cs="Calibri"/>
          <w:sz w:val="22"/>
          <w:szCs w:val="22"/>
          <w:lang w:val="en-GB"/>
          <w:rPrChange w:id="1102" w:author="Furl, Nicholas" w:date="2024-09-11T09:34:00Z" w16du:dateUtc="2024-09-11T08:34:00Z">
            <w:rPr>
              <w:rFonts w:ascii="Calibri" w:hAnsi="Calibri" w:cs="Calibri"/>
              <w:sz w:val="22"/>
              <w:szCs w:val="22"/>
            </w:rPr>
          </w:rPrChange>
        </w:rPr>
        <w:t>outcomes</w:t>
      </w:r>
      <w:r w:rsidR="00F351D9" w:rsidRPr="005E59BB">
        <w:rPr>
          <w:rFonts w:ascii="Calibri" w:hAnsi="Calibri" w:cs="Calibri"/>
          <w:sz w:val="22"/>
          <w:szCs w:val="22"/>
          <w:lang w:val="en-GB"/>
          <w:rPrChange w:id="1103" w:author="Furl, Nicholas" w:date="2024-09-11T09:34:00Z" w16du:dateUtc="2024-09-11T08:34:00Z">
            <w:rPr>
              <w:rFonts w:ascii="Calibri" w:hAnsi="Calibri" w:cs="Calibri"/>
              <w:sz w:val="22"/>
              <w:szCs w:val="22"/>
            </w:rPr>
          </w:rPrChange>
        </w:rPr>
        <w:t xml:space="preserve">. </w:t>
      </w:r>
    </w:p>
    <w:p w14:paraId="230D67FB" w14:textId="77777777" w:rsidR="00A75468" w:rsidRPr="005E59BB" w:rsidRDefault="00A75468" w:rsidP="007E4BF8">
      <w:pPr>
        <w:pStyle w:val="Body"/>
        <w:spacing w:line="480" w:lineRule="auto"/>
        <w:ind w:firstLine="720"/>
      </w:pPr>
    </w:p>
    <w:p w14:paraId="21200C5B" w14:textId="77777777" w:rsidR="00E20708" w:rsidRPr="005E59BB"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1104" w:author="Furl, Nicholas" w:date="2024-09-11T09:34:00Z" w16du:dateUtc="2024-09-11T08:34:00Z">
            <w:rPr/>
          </w:rPrChange>
        </w:rPr>
        <w:br w:type="page"/>
      </w:r>
    </w:p>
    <w:p w14:paraId="668F2B99" w14:textId="721B6C8B" w:rsidR="00CD408A" w:rsidRPr="005E59BB" w:rsidRDefault="00000000">
      <w:pPr>
        <w:pStyle w:val="Body"/>
        <w:spacing w:after="120" w:line="480" w:lineRule="auto"/>
      </w:pPr>
      <w:r w:rsidRPr="005E59BB">
        <w:lastRenderedPageBreak/>
        <w:t>Reference List</w:t>
      </w:r>
    </w:p>
    <w:p w14:paraId="1D888BE3" w14:textId="77777777" w:rsidR="00CD408A" w:rsidRPr="005E59BB" w:rsidRDefault="00000000">
      <w:pPr>
        <w:pStyle w:val="Body"/>
        <w:spacing w:after="120" w:line="480" w:lineRule="auto"/>
        <w:ind w:firstLine="720"/>
      </w:pPr>
      <w:r w:rsidRPr="005E59BB">
        <w:t xml:space="preserve">Anwyl-Irvine, A. L., </w:t>
      </w:r>
      <w:proofErr w:type="spellStart"/>
      <w:r w:rsidRPr="005E59BB">
        <w:t>Massonnié</w:t>
      </w:r>
      <w:proofErr w:type="spellEnd"/>
      <w:r w:rsidRPr="005E59BB">
        <w:t xml:space="preserve">, J., Flitton, A., Kirkham, N., &amp; Evershed, J. K. (2020). Gorilla in our midst: An online </w:t>
      </w:r>
      <w:proofErr w:type="spellStart"/>
      <w:r w:rsidRPr="005E59BB">
        <w:t>behavioral</w:t>
      </w:r>
      <w:proofErr w:type="spellEnd"/>
      <w:r w:rsidRPr="005E59BB">
        <w:t xml:space="preserve"> experiment builder. Behavior Research Methods 52, 388–407. </w:t>
      </w:r>
      <w:hyperlink r:id="rId24" w:history="1">
        <w:r w:rsidRPr="005E59BB">
          <w:rPr>
            <w:rStyle w:val="Hyperlink0"/>
          </w:rPr>
          <w:t>https://doi.org/10.3758/s13428-019-01237-x</w:t>
        </w:r>
      </w:hyperlink>
    </w:p>
    <w:p w14:paraId="1A6B4E3F" w14:textId="77777777" w:rsidR="00CD408A" w:rsidRPr="005E59BB" w:rsidRDefault="00000000">
      <w:pPr>
        <w:pStyle w:val="Body"/>
        <w:spacing w:after="120" w:line="480" w:lineRule="auto"/>
        <w:ind w:firstLine="720"/>
      </w:pPr>
      <w:r w:rsidRPr="005E59BB">
        <w:t xml:space="preserve">Averbeck, B. B. (2015). Theory of choice in bandit, information sampling and foraging tasks. </w:t>
      </w:r>
      <w:proofErr w:type="spellStart"/>
      <w:r w:rsidRPr="005E59BB">
        <w:rPr>
          <w:i/>
          <w:iCs/>
        </w:rPr>
        <w:t>PLoS</w:t>
      </w:r>
      <w:proofErr w:type="spellEnd"/>
      <w:r w:rsidRPr="005E59BB">
        <w:rPr>
          <w:i/>
          <w:iCs/>
        </w:rPr>
        <w:t xml:space="preserve"> Computational Biology 11</w:t>
      </w:r>
      <w:r w:rsidRPr="005E59BB">
        <w:t xml:space="preserve">, e1004164. </w:t>
      </w:r>
      <w:hyperlink r:id="rId25" w:history="1">
        <w:r w:rsidRPr="005E59BB">
          <w:rPr>
            <w:rStyle w:val="Hyperlink0"/>
          </w:rPr>
          <w:t>https://doi.org/10.1371/journal.pcbi.1004164</w:t>
        </w:r>
      </w:hyperlink>
    </w:p>
    <w:p w14:paraId="21A58501" w14:textId="77777777" w:rsidR="00CD408A" w:rsidRPr="005E59BB" w:rsidRDefault="00000000">
      <w:pPr>
        <w:pStyle w:val="Body"/>
        <w:spacing w:after="120" w:line="480" w:lineRule="auto"/>
        <w:ind w:firstLine="720"/>
      </w:pPr>
      <w:r w:rsidRPr="005E59BB">
        <w:t xml:space="preserve">Baumann, C., </w:t>
      </w:r>
      <w:proofErr w:type="spellStart"/>
      <w:r w:rsidRPr="005E59BB">
        <w:t>Singmann</w:t>
      </w:r>
      <w:proofErr w:type="spellEnd"/>
      <w:r w:rsidRPr="005E59BB">
        <w:t xml:space="preserve">, H., Gershman, S. J., &amp; von </w:t>
      </w:r>
      <w:proofErr w:type="spellStart"/>
      <w:r w:rsidRPr="005E59BB">
        <w:t>Helversen</w:t>
      </w:r>
      <w:proofErr w:type="spellEnd"/>
      <w:r w:rsidRPr="005E59BB">
        <w:t xml:space="preserve">, B. (2020). A linear threshold model for optimal stopping behavior. </w:t>
      </w:r>
      <w:r w:rsidRPr="005E59BB">
        <w:rPr>
          <w:i/>
          <w:iCs/>
        </w:rPr>
        <w:t>Proceedings of the National Academy of Sciences 117,</w:t>
      </w:r>
      <w:r w:rsidRPr="005E59BB">
        <w:t xml:space="preserve"> 12750–12755. </w:t>
      </w:r>
      <w:hyperlink r:id="rId26" w:history="1">
        <w:r w:rsidRPr="005E59BB">
          <w:rPr>
            <w:rStyle w:val="Hyperlink0"/>
          </w:rPr>
          <w:t>https://doi.org/10.1073/pnas.2002312117</w:t>
        </w:r>
      </w:hyperlink>
    </w:p>
    <w:p w14:paraId="65EC4117" w14:textId="77777777" w:rsidR="00CD408A" w:rsidRPr="005E59BB" w:rsidRDefault="00000000">
      <w:pPr>
        <w:pStyle w:val="Body"/>
        <w:spacing w:after="120" w:line="480" w:lineRule="auto"/>
        <w:ind w:firstLine="720"/>
      </w:pPr>
      <w:r w:rsidRPr="005E59BB">
        <w:t xml:space="preserve">Cardinale, E. M., </w:t>
      </w:r>
      <w:proofErr w:type="spellStart"/>
      <w:r w:rsidRPr="005E59BB">
        <w:t>Pagliaccio</w:t>
      </w:r>
      <w:proofErr w:type="spellEnd"/>
      <w:r w:rsidRPr="005E59BB">
        <w:t xml:space="preserve">, D., </w:t>
      </w:r>
      <w:proofErr w:type="spellStart"/>
      <w:r w:rsidRPr="005E59BB">
        <w:t>Swetlitz</w:t>
      </w:r>
      <w:proofErr w:type="spellEnd"/>
      <w:r w:rsidRPr="005E59BB">
        <w:t xml:space="preserve">, C., Grassie, H., Abend, R., Costa, V., Averbeck, B. B., Brotman, M. A., Pine, D. S., </w:t>
      </w:r>
      <w:proofErr w:type="spellStart"/>
      <w:r w:rsidRPr="005E59BB">
        <w:t>Leibenluft</w:t>
      </w:r>
      <w:proofErr w:type="spellEnd"/>
      <w:r w:rsidRPr="005E59BB">
        <w:t xml:space="preserve">, E., &amp; </w:t>
      </w:r>
      <w:proofErr w:type="spellStart"/>
      <w:r w:rsidRPr="005E59BB">
        <w:t>Kircanski</w:t>
      </w:r>
      <w:proofErr w:type="spellEnd"/>
      <w:r w:rsidRPr="005E59BB">
        <w:t xml:space="preserve">, K. (2021). Deliberative choice strategies in youths: Relevance to transdiagnostic anxiety symptoms. </w:t>
      </w:r>
      <w:r w:rsidRPr="005E59BB">
        <w:rPr>
          <w:i/>
          <w:iCs/>
        </w:rPr>
        <w:t>Clinical Psychological Science</w:t>
      </w:r>
      <w:r w:rsidRPr="005E59BB">
        <w:t xml:space="preserve">, 1–11. </w:t>
      </w:r>
      <w:hyperlink r:id="rId27" w:history="1">
        <w:r w:rsidRPr="005E59BB">
          <w:rPr>
            <w:rStyle w:val="Hyperlink0"/>
          </w:rPr>
          <w:t>https://doi.org/10.1177/2167702621991805</w:t>
        </w:r>
      </w:hyperlink>
    </w:p>
    <w:p w14:paraId="338A055E" w14:textId="77777777" w:rsidR="00CD408A" w:rsidRPr="005E59BB" w:rsidRDefault="00000000">
      <w:pPr>
        <w:pStyle w:val="Body"/>
        <w:spacing w:after="120" w:line="480" w:lineRule="auto"/>
        <w:ind w:firstLine="720"/>
      </w:pPr>
      <w:r w:rsidRPr="005E59BB">
        <w:t xml:space="preserve">Castellano, S., Cadeddu, G., &amp; </w:t>
      </w:r>
      <w:proofErr w:type="spellStart"/>
      <w:r w:rsidRPr="005E59BB">
        <w:t>Cermelli</w:t>
      </w:r>
      <w:proofErr w:type="spellEnd"/>
      <w:r w:rsidRPr="005E59BB">
        <w:t xml:space="preserve">, P. (2012). Computational mate choice: Theory and empirical evidence. </w:t>
      </w:r>
      <w:r w:rsidRPr="005E59BB">
        <w:rPr>
          <w:i/>
          <w:iCs/>
        </w:rPr>
        <w:t>Behavioural Processes, 90,</w:t>
      </w:r>
      <w:r w:rsidRPr="005E59BB">
        <w:t xml:space="preserve"> 261–277. </w:t>
      </w:r>
      <w:hyperlink r:id="rId28" w:history="1">
        <w:r w:rsidRPr="005E59BB">
          <w:rPr>
            <w:rStyle w:val="Hyperlink0"/>
          </w:rPr>
          <w:t>https://doi.org/10.1016/j.beproc.2012.02.010</w:t>
        </w:r>
      </w:hyperlink>
    </w:p>
    <w:p w14:paraId="50FCC435" w14:textId="77777777" w:rsidR="00CD408A" w:rsidRPr="005E59BB" w:rsidRDefault="00000000">
      <w:pPr>
        <w:pStyle w:val="Body"/>
        <w:spacing w:after="120" w:line="480" w:lineRule="auto"/>
        <w:ind w:firstLine="720"/>
      </w:pPr>
      <w:r w:rsidRPr="005E59BB">
        <w:t xml:space="preserve">Castellano, S., &amp; </w:t>
      </w:r>
      <w:proofErr w:type="spellStart"/>
      <w:r w:rsidRPr="005E59BB">
        <w:t>Cermelli</w:t>
      </w:r>
      <w:proofErr w:type="spellEnd"/>
      <w:r w:rsidRPr="005E59BB">
        <w:t xml:space="preserve">, P. (2011). Sampling and assessment accuracy in mate choice: A random-walk model of information processing in mating decision. </w:t>
      </w:r>
      <w:r w:rsidRPr="005E59BB">
        <w:rPr>
          <w:i/>
          <w:iCs/>
        </w:rPr>
        <w:t>Journal of Theoretical Biology, 274,</w:t>
      </w:r>
      <w:r w:rsidRPr="005E59BB">
        <w:t xml:space="preserve"> 161–169. </w:t>
      </w:r>
      <w:hyperlink r:id="rId29" w:history="1">
        <w:r w:rsidRPr="005E59BB">
          <w:rPr>
            <w:rStyle w:val="Hyperlink0"/>
          </w:rPr>
          <w:t>https://doi.org/10.1016/j.jtbi.2011.01.001</w:t>
        </w:r>
      </w:hyperlink>
    </w:p>
    <w:p w14:paraId="0C001606" w14:textId="77777777" w:rsidR="00CD408A" w:rsidRPr="005E59BB" w:rsidRDefault="00000000">
      <w:pPr>
        <w:pStyle w:val="Body"/>
        <w:spacing w:after="120" w:line="480" w:lineRule="auto"/>
        <w:ind w:firstLine="720"/>
      </w:pPr>
      <w:r w:rsidRPr="005E59BB">
        <w:t xml:space="preserve">Costa, V. D, &amp; Averbeck, B. B. (2015). Frontal-parietal and limbic-striatal activity underlies information sampling in the best choice problem. </w:t>
      </w:r>
      <w:r w:rsidRPr="005E59BB">
        <w:rPr>
          <w:i/>
          <w:iCs/>
        </w:rPr>
        <w:t>Cerebral Cortex</w:t>
      </w:r>
      <w:r w:rsidRPr="005E59BB">
        <w:t xml:space="preserve"> </w:t>
      </w:r>
      <w:r w:rsidRPr="005E59BB">
        <w:rPr>
          <w:i/>
          <w:iCs/>
        </w:rPr>
        <w:t>25,</w:t>
      </w:r>
      <w:r w:rsidRPr="005E59BB">
        <w:t xml:space="preserve"> 972–982. </w:t>
      </w:r>
      <w:hyperlink r:id="rId30" w:history="1">
        <w:r w:rsidRPr="005E59BB">
          <w:rPr>
            <w:rStyle w:val="Hyperlink0"/>
          </w:rPr>
          <w:t>https://doi.org/10.1093/cercor/bht286</w:t>
        </w:r>
      </w:hyperlink>
      <w:r w:rsidRPr="005E59BB">
        <w:t>.</w:t>
      </w:r>
    </w:p>
    <w:p w14:paraId="7A59A5D0" w14:textId="77777777" w:rsidR="00CD408A" w:rsidRPr="005E59BB" w:rsidRDefault="00000000">
      <w:pPr>
        <w:pStyle w:val="Body"/>
        <w:spacing w:after="120" w:line="480" w:lineRule="auto"/>
        <w:ind w:firstLine="720"/>
      </w:pPr>
      <w:r w:rsidRPr="005E59BB">
        <w:lastRenderedPageBreak/>
        <w:t xml:space="preserve">de Leeuw, J.R., Gilbert, R.A., &amp; </w:t>
      </w:r>
      <w:proofErr w:type="spellStart"/>
      <w:r w:rsidRPr="005E59BB">
        <w:t>Luchterhandt</w:t>
      </w:r>
      <w:proofErr w:type="spellEnd"/>
      <w:r w:rsidRPr="005E59BB">
        <w:t xml:space="preserve">, B. (2023). </w:t>
      </w:r>
      <w:proofErr w:type="spellStart"/>
      <w:r w:rsidRPr="005E59BB">
        <w:t>jsPsych</w:t>
      </w:r>
      <w:proofErr w:type="spellEnd"/>
      <w:r w:rsidRPr="005E59BB">
        <w:t xml:space="preserve">: Enabling an open-source collaborative ecosystem of </w:t>
      </w:r>
      <w:proofErr w:type="spellStart"/>
      <w:r w:rsidRPr="005E59BB">
        <w:t>behavioral</w:t>
      </w:r>
      <w:proofErr w:type="spellEnd"/>
      <w:r w:rsidRPr="005E59BB">
        <w:t xml:space="preserve"> experiments. Journal of </w:t>
      </w:r>
      <w:proofErr w:type="gramStart"/>
      <w:r w:rsidRPr="005E59BB">
        <w:t>Open Source</w:t>
      </w:r>
      <w:proofErr w:type="gramEnd"/>
      <w:r w:rsidRPr="005E59BB">
        <w:t xml:space="preserve"> Software, 8(85), 5351, </w:t>
      </w:r>
      <w:hyperlink r:id="rId31" w:history="1">
        <w:r w:rsidRPr="005E59BB">
          <w:rPr>
            <w:rStyle w:val="Hyperlink0"/>
          </w:rPr>
          <w:t>https://joss.theoj.org/papers/10.21105/joss.05351</w:t>
        </w:r>
      </w:hyperlink>
      <w:r w:rsidRPr="005E59BB">
        <w:t>.</w:t>
      </w:r>
    </w:p>
    <w:p w14:paraId="5C3B2142" w14:textId="77777777" w:rsidR="00CD408A" w:rsidRPr="005E59BB" w:rsidRDefault="00000000">
      <w:pPr>
        <w:pStyle w:val="Body"/>
        <w:spacing w:after="120" w:line="480" w:lineRule="auto"/>
        <w:ind w:firstLine="720"/>
        <w:rPr>
          <w:rStyle w:val="Hyperlink0"/>
        </w:rPr>
      </w:pPr>
      <w:r w:rsidRPr="005E59BB">
        <w:t xml:space="preserve">Ferguson, T. S. (1989). Who solved the secretary problem? </w:t>
      </w:r>
      <w:r w:rsidRPr="005E59BB">
        <w:rPr>
          <w:i/>
          <w:iCs/>
        </w:rPr>
        <w:t>Statistical Science 4</w:t>
      </w:r>
      <w:r w:rsidRPr="005E59BB">
        <w:t xml:space="preserve">, 282–289. </w:t>
      </w:r>
      <w:hyperlink r:id="rId32" w:history="1">
        <w:r w:rsidRPr="005E59BB">
          <w:rPr>
            <w:rStyle w:val="Hyperlink0"/>
          </w:rPr>
          <w:t>https://doi.org/10.1214/ss/1177012493</w:t>
        </w:r>
      </w:hyperlink>
    </w:p>
    <w:p w14:paraId="6377D530" w14:textId="77777777" w:rsidR="00CD408A" w:rsidRPr="005E59BB" w:rsidRDefault="00000000">
      <w:pPr>
        <w:pStyle w:val="Body"/>
        <w:spacing w:after="120" w:line="480" w:lineRule="auto"/>
        <w:ind w:firstLine="720"/>
      </w:pPr>
      <w:r w:rsidRPr="005E59BB">
        <w:t xml:space="preserve">Freeman, P. R. (1983). The secretary problem and its extensions: A review. </w:t>
      </w:r>
      <w:r w:rsidRPr="005E59BB">
        <w:rPr>
          <w:i/>
          <w:iCs/>
        </w:rPr>
        <w:t xml:space="preserve">International Statistical Review / Revue Internationale de </w:t>
      </w:r>
      <w:proofErr w:type="spellStart"/>
      <w:r w:rsidRPr="005E59BB">
        <w:rPr>
          <w:i/>
          <w:iCs/>
        </w:rPr>
        <w:t>Statistique</w:t>
      </w:r>
      <w:proofErr w:type="spellEnd"/>
      <w:r w:rsidRPr="005E59BB">
        <w:rPr>
          <w:i/>
          <w:iCs/>
        </w:rPr>
        <w:t xml:space="preserve"> 51</w:t>
      </w:r>
      <w:r w:rsidRPr="005E59BB">
        <w:t xml:space="preserve">, 189–206. </w:t>
      </w:r>
      <w:hyperlink r:id="rId33" w:history="1">
        <w:r w:rsidRPr="005E59BB">
          <w:rPr>
            <w:rStyle w:val="Hyperlink0"/>
          </w:rPr>
          <w:t>https://doi.org/10.2307/1402748</w:t>
        </w:r>
      </w:hyperlink>
    </w:p>
    <w:p w14:paraId="073A8814" w14:textId="77777777" w:rsidR="00CD408A" w:rsidRDefault="00000000">
      <w:pPr>
        <w:pStyle w:val="Body"/>
        <w:spacing w:after="120" w:line="480" w:lineRule="auto"/>
        <w:ind w:firstLine="720"/>
        <w:rPr>
          <w:ins w:id="1105" w:author="Furl, Nicholas" w:date="2024-09-11T12:24:00Z" w16du:dateUtc="2024-09-11T11:24:00Z"/>
          <w:rStyle w:val="Hyperlink0"/>
        </w:rPr>
      </w:pPr>
      <w:r w:rsidRPr="005E59BB">
        <w:t xml:space="preserve">Furl, N., Averbeck, B. B., &amp; McKay, R. T. (2019). Looking for Mr(s) Right: Decision bias can prevent us from finding the most attractive face. </w:t>
      </w:r>
      <w:r w:rsidRPr="005E59BB">
        <w:rPr>
          <w:i/>
          <w:iCs/>
        </w:rPr>
        <w:t>Cognitive psychology, 111,</w:t>
      </w:r>
      <w:r w:rsidRPr="005E59BB">
        <w:t xml:space="preserve"> 1–14. </w:t>
      </w:r>
      <w:hyperlink r:id="rId34" w:history="1">
        <w:r w:rsidRPr="005E59BB">
          <w:rPr>
            <w:rStyle w:val="Hyperlink0"/>
          </w:rPr>
          <w:t>https://doi.org/10.1016/j.cogpsych.2019.02.002</w:t>
        </w:r>
      </w:hyperlink>
    </w:p>
    <w:p w14:paraId="495DD9A7" w14:textId="0A2DF91B" w:rsidR="00AD3D38" w:rsidRDefault="00AD3D38">
      <w:pPr>
        <w:pStyle w:val="Body"/>
        <w:spacing w:after="120" w:line="480" w:lineRule="auto"/>
        <w:ind w:firstLine="720"/>
        <w:rPr>
          <w:ins w:id="1106" w:author="Furl, Nicholas" w:date="2024-09-11T12:27:00Z" w16du:dateUtc="2024-09-11T11:27:00Z"/>
          <w:rStyle w:val="Hyperlink0"/>
        </w:rPr>
      </w:pPr>
      <w:ins w:id="1107" w:author="Furl, Nicholas" w:date="2024-09-11T12:24:00Z" w16du:dateUtc="2024-09-11T11:24:00Z">
        <w:r>
          <w:rPr>
            <w:rStyle w:val="Hyperlink0"/>
          </w:rPr>
          <w:t>Fu</w:t>
        </w:r>
      </w:ins>
      <w:ins w:id="1108" w:author="Furl, Nicholas" w:date="2024-09-11T12:25:00Z" w16du:dateUtc="2024-09-11T11:25:00Z">
        <w:r>
          <w:rPr>
            <w:rStyle w:val="Hyperlink0"/>
          </w:rPr>
          <w:t xml:space="preserve">rl, N. &amp; Averbeck. B.B. (2011). </w:t>
        </w:r>
        <w:r w:rsidRPr="00AD3D38">
          <w:rPr>
            <w:rStyle w:val="Hyperlink0"/>
          </w:rPr>
          <w:t>Parietal cortex and insula relate to evidence seeking relevant to reward-related decisions</w:t>
        </w:r>
        <w:r>
          <w:rPr>
            <w:rStyle w:val="Hyperlink0"/>
          </w:rPr>
          <w:t xml:space="preserve">. </w:t>
        </w:r>
      </w:ins>
      <w:ins w:id="1109" w:author="Furl, Nicholas" w:date="2024-09-11T12:26:00Z" w16du:dateUtc="2024-09-11T11:26:00Z">
        <w:r w:rsidRPr="00AD3D38">
          <w:rPr>
            <w:rStyle w:val="Hyperlink0"/>
            <w:i/>
            <w:iCs/>
            <w:rPrChange w:id="1110" w:author="Furl, Nicholas" w:date="2024-09-11T12:26:00Z" w16du:dateUtc="2024-09-11T11:26:00Z">
              <w:rPr>
                <w:rStyle w:val="Hyperlink0"/>
              </w:rPr>
            </w:rPrChange>
          </w:rPr>
          <w:t>Journal</w:t>
        </w:r>
      </w:ins>
      <w:ins w:id="1111" w:author="Furl, Nicholas" w:date="2024-09-11T12:25:00Z" w16du:dateUtc="2024-09-11T11:25:00Z">
        <w:r w:rsidRPr="00AD3D38">
          <w:rPr>
            <w:rStyle w:val="Hyperlink0"/>
            <w:i/>
            <w:iCs/>
            <w:rPrChange w:id="1112" w:author="Furl, Nicholas" w:date="2024-09-11T12:26:00Z" w16du:dateUtc="2024-09-11T11:26:00Z">
              <w:rPr>
                <w:rStyle w:val="Hyperlink0"/>
              </w:rPr>
            </w:rPrChange>
          </w:rPr>
          <w:t xml:space="preserve"> of </w:t>
        </w:r>
      </w:ins>
      <w:proofErr w:type="gramStart"/>
      <w:ins w:id="1113" w:author="Furl, Nicholas" w:date="2024-09-11T12:26:00Z" w16du:dateUtc="2024-09-11T11:26:00Z">
        <w:r w:rsidRPr="00AD3D38">
          <w:rPr>
            <w:rStyle w:val="Hyperlink0"/>
            <w:i/>
            <w:iCs/>
            <w:rPrChange w:id="1114" w:author="Furl, Nicholas" w:date="2024-09-11T12:26:00Z" w16du:dateUtc="2024-09-11T11:26:00Z">
              <w:rPr>
                <w:rStyle w:val="Hyperlink0"/>
              </w:rPr>
            </w:rPrChange>
          </w:rPr>
          <w:t>Neuroscience</w:t>
        </w:r>
      </w:ins>
      <w:ins w:id="1115" w:author="Furl, Nicholas" w:date="2024-09-11T12:25:00Z" w16du:dateUtc="2024-09-11T11:25:00Z">
        <w:r w:rsidRPr="00AD3D38">
          <w:rPr>
            <w:rStyle w:val="Hyperlink0"/>
            <w:i/>
            <w:iCs/>
            <w:rPrChange w:id="1116" w:author="Furl, Nicholas" w:date="2024-09-11T12:26:00Z" w16du:dateUtc="2024-09-11T11:26:00Z">
              <w:rPr>
                <w:rStyle w:val="Hyperlink0"/>
              </w:rPr>
            </w:rPrChange>
          </w:rPr>
          <w:t>,</w:t>
        </w:r>
      </w:ins>
      <w:ins w:id="1117" w:author="Furl, Nicholas" w:date="2024-09-11T12:26:00Z" w16du:dateUtc="2024-09-11T11:26:00Z">
        <w:r w:rsidRPr="00AD3D38">
          <w:rPr>
            <w:rStyle w:val="Hyperlink0"/>
            <w:i/>
            <w:iCs/>
            <w:rPrChange w:id="1118" w:author="Furl, Nicholas" w:date="2024-09-11T12:26:00Z" w16du:dateUtc="2024-09-11T11:26:00Z">
              <w:rPr>
                <w:rStyle w:val="Hyperlink0"/>
              </w:rPr>
            </w:rPrChange>
          </w:rPr>
          <w:t xml:space="preserve"> </w:t>
        </w:r>
      </w:ins>
      <w:ins w:id="1119" w:author="Furl, Nicholas" w:date="2024-09-11T12:25:00Z" w16du:dateUtc="2024-09-11T11:25:00Z">
        <w:r w:rsidRPr="00AD3D38">
          <w:rPr>
            <w:rStyle w:val="Hyperlink0"/>
            <w:i/>
            <w:iCs/>
            <w:rPrChange w:id="1120" w:author="Furl, Nicholas" w:date="2024-09-11T12:26:00Z" w16du:dateUtc="2024-09-11T11:26:00Z">
              <w:rPr>
                <w:rStyle w:val="Hyperlink0"/>
              </w:rPr>
            </w:rPrChange>
          </w:rPr>
          <w:t xml:space="preserve"> </w:t>
        </w:r>
      </w:ins>
      <w:ins w:id="1121" w:author="Furl, Nicholas" w:date="2024-09-11T12:26:00Z" w16du:dateUtc="2024-09-11T11:26:00Z">
        <w:r w:rsidRPr="00AD3D38">
          <w:rPr>
            <w:rStyle w:val="Hyperlink0"/>
            <w:i/>
            <w:iCs/>
            <w:rPrChange w:id="1122" w:author="Furl, Nicholas" w:date="2024-09-11T12:26:00Z" w16du:dateUtc="2024-09-11T11:26:00Z">
              <w:rPr>
                <w:rStyle w:val="Hyperlink0"/>
              </w:rPr>
            </w:rPrChange>
          </w:rPr>
          <w:t>31</w:t>
        </w:r>
        <w:proofErr w:type="gramEnd"/>
        <w:r w:rsidRPr="00AD3D38">
          <w:rPr>
            <w:rStyle w:val="Hyperlink0"/>
            <w:i/>
            <w:iCs/>
            <w:rPrChange w:id="1123" w:author="Furl, Nicholas" w:date="2024-09-11T12:26:00Z" w16du:dateUtc="2024-09-11T11:26:00Z">
              <w:rPr>
                <w:rStyle w:val="Hyperlink0"/>
              </w:rPr>
            </w:rPrChange>
          </w:rPr>
          <w:t>,</w:t>
        </w:r>
        <w:r>
          <w:rPr>
            <w:rStyle w:val="Hyperlink0"/>
          </w:rPr>
          <w:t xml:space="preserve"> </w:t>
        </w:r>
        <w:r w:rsidRPr="00AD3D38">
          <w:rPr>
            <w:rStyle w:val="Hyperlink0"/>
          </w:rPr>
          <w:t>17572-82</w:t>
        </w:r>
        <w:r>
          <w:rPr>
            <w:rStyle w:val="Hyperlink0"/>
          </w:rPr>
          <w:t xml:space="preserve">. </w:t>
        </w:r>
      </w:ins>
      <w:ins w:id="1124" w:author="Furl, Nicholas" w:date="2024-09-11T12:27:00Z" w16du:dateUtc="2024-09-11T11:27:00Z">
        <w:r>
          <w:rPr>
            <w:rStyle w:val="Hyperlink0"/>
          </w:rPr>
          <w:fldChar w:fldCharType="begin"/>
        </w:r>
        <w:r>
          <w:rPr>
            <w:rStyle w:val="Hyperlink0"/>
          </w:rPr>
          <w:instrText>HYPERLINK "</w:instrText>
        </w:r>
        <w:r w:rsidRPr="00AD3D38">
          <w:rPr>
            <w:rStyle w:val="Hyperlink0"/>
          </w:rPr>
          <w:instrText>https://doi.org/10.1523/JNEUROSCI.4236-11.2011</w:instrText>
        </w:r>
        <w:r>
          <w:rPr>
            <w:rStyle w:val="Hyperlink0"/>
          </w:rPr>
          <w:instrText>"</w:instrText>
        </w:r>
        <w:r>
          <w:rPr>
            <w:rStyle w:val="Hyperlink0"/>
          </w:rPr>
          <w:fldChar w:fldCharType="separate"/>
        </w:r>
        <w:r w:rsidRPr="00654A2B">
          <w:rPr>
            <w:rStyle w:val="Hyperlink"/>
          </w:rPr>
          <w:t>https://doi.org/10.1523/JNEUROSCI.4236-11.2011</w:t>
        </w:r>
        <w:r>
          <w:rPr>
            <w:rStyle w:val="Hyperlink0"/>
          </w:rPr>
          <w:fldChar w:fldCharType="end"/>
        </w:r>
      </w:ins>
    </w:p>
    <w:p w14:paraId="362050EC" w14:textId="605A7618" w:rsidR="00AD3D38" w:rsidRPr="005E59BB" w:rsidDel="00AD3D38" w:rsidRDefault="00AD3D38">
      <w:pPr>
        <w:pStyle w:val="Body"/>
        <w:spacing w:after="120" w:line="480" w:lineRule="auto"/>
        <w:ind w:firstLine="720"/>
        <w:rPr>
          <w:del w:id="1125" w:author="Furl, Nicholas" w:date="2024-09-11T12:27:00Z" w16du:dateUtc="2024-09-11T11:27:00Z"/>
        </w:rPr>
      </w:pPr>
    </w:p>
    <w:p w14:paraId="6B83217C" w14:textId="77777777" w:rsidR="00CD408A" w:rsidRPr="005E59BB" w:rsidRDefault="00000000">
      <w:pPr>
        <w:pStyle w:val="Body"/>
        <w:spacing w:after="120" w:line="480" w:lineRule="auto"/>
        <w:ind w:firstLine="720"/>
      </w:pPr>
      <w:r w:rsidRPr="005E59BB">
        <w:t xml:space="preserve">Gilbert, J. P., &amp; Mosteller, F. (1966). Recognizing the maximum of a sequence. </w:t>
      </w:r>
      <w:r w:rsidRPr="005E59BB">
        <w:rPr>
          <w:i/>
          <w:iCs/>
        </w:rPr>
        <w:t>Journal of the American Statistical Association, 61</w:t>
      </w:r>
      <w:r w:rsidRPr="005E59BB">
        <w:t xml:space="preserve">, 35–73. </w:t>
      </w:r>
      <w:hyperlink r:id="rId35" w:history="1">
        <w:r w:rsidRPr="005E59BB">
          <w:rPr>
            <w:rStyle w:val="Hyperlink0"/>
          </w:rPr>
          <w:t>https://doi.org/10.2307/2283044</w:t>
        </w:r>
      </w:hyperlink>
    </w:p>
    <w:p w14:paraId="20A8710F" w14:textId="77777777" w:rsidR="00CD408A" w:rsidRPr="005E59BB" w:rsidRDefault="00000000">
      <w:pPr>
        <w:pStyle w:val="Body"/>
        <w:spacing w:after="120" w:line="480" w:lineRule="auto"/>
        <w:ind w:firstLine="720"/>
      </w:pPr>
      <w:r w:rsidRPr="005E59BB">
        <w:t xml:space="preserve">Goldstein, D. G., McAfee, R. P., Suri, S., &amp; Wright, J. R. (2020). Learning When to Stop Searching. </w:t>
      </w:r>
      <w:r w:rsidRPr="005E59BB">
        <w:rPr>
          <w:i/>
          <w:iCs/>
        </w:rPr>
        <w:t>Management Science 66,</w:t>
      </w:r>
      <w:r w:rsidRPr="005E59BB">
        <w:t xml:space="preserve"> 1375–1394. </w:t>
      </w:r>
      <w:hyperlink r:id="rId36" w:history="1">
        <w:r w:rsidRPr="005E59BB">
          <w:rPr>
            <w:rStyle w:val="Hyperlink0"/>
          </w:rPr>
          <w:t>https://doi.org/10.1287/mnsc.2018.3245</w:t>
        </w:r>
      </w:hyperlink>
    </w:p>
    <w:p w14:paraId="79060C36" w14:textId="77777777" w:rsidR="00CD408A" w:rsidRPr="005E59BB" w:rsidRDefault="00000000">
      <w:pPr>
        <w:pStyle w:val="Body"/>
        <w:spacing w:after="120" w:line="480" w:lineRule="auto"/>
        <w:ind w:firstLine="720"/>
      </w:pPr>
      <w:r w:rsidRPr="005E59BB">
        <w:t xml:space="preserve">Goldstein, D. G., &amp; Rothschild, D. (2014). Lay understanding of probability distributions. </w:t>
      </w:r>
      <w:r w:rsidRPr="005E59BB">
        <w:rPr>
          <w:i/>
          <w:iCs/>
        </w:rPr>
        <w:t>Judgment and Decision Making 9</w:t>
      </w:r>
      <w:r w:rsidRPr="005E59BB">
        <w:t xml:space="preserve">, 1–14. </w:t>
      </w:r>
      <w:hyperlink r:id="rId37" w:history="1">
        <w:r w:rsidRPr="005E59BB">
          <w:rPr>
            <w:rStyle w:val="Hyperlink0"/>
          </w:rPr>
          <w:t>https://doi.org/10.1287/mnsc.2018.3245</w:t>
        </w:r>
      </w:hyperlink>
    </w:p>
    <w:p w14:paraId="780F638F" w14:textId="77777777" w:rsidR="00CD408A" w:rsidRPr="005E59BB" w:rsidRDefault="00000000">
      <w:pPr>
        <w:pStyle w:val="Body"/>
        <w:spacing w:after="120" w:line="480" w:lineRule="auto"/>
        <w:ind w:firstLine="720"/>
      </w:pPr>
      <w:r w:rsidRPr="005E59BB">
        <w:t xml:space="preserve">Guan, M., &amp; Lee, M. D. (2018). The effect of goals and environments on human performance in optimal stopping problems. </w:t>
      </w:r>
      <w:r w:rsidRPr="005E59BB">
        <w:rPr>
          <w:i/>
          <w:iCs/>
        </w:rPr>
        <w:t>Decision 5,</w:t>
      </w:r>
      <w:r w:rsidRPr="005E59BB">
        <w:t xml:space="preserve"> 339–361. </w:t>
      </w:r>
      <w:hyperlink r:id="rId38" w:history="1">
        <w:r w:rsidRPr="005E59BB">
          <w:rPr>
            <w:rStyle w:val="Hyperlink0"/>
          </w:rPr>
          <w:t>https://doi.org/10.1037/dec0000081</w:t>
        </w:r>
      </w:hyperlink>
    </w:p>
    <w:p w14:paraId="016B4D2E" w14:textId="77777777" w:rsidR="00CD408A" w:rsidRPr="005E59BB" w:rsidRDefault="00000000">
      <w:pPr>
        <w:pStyle w:val="Body"/>
        <w:spacing w:after="120" w:line="480" w:lineRule="auto"/>
        <w:ind w:firstLine="720"/>
      </w:pPr>
      <w:r w:rsidRPr="005E59BB">
        <w:t xml:space="preserve">Guan, M., &amp; Stokes, R. (2020). A cognitive </w:t>
      </w:r>
      <w:proofErr w:type="spellStart"/>
      <w:r w:rsidRPr="005E59BB">
        <w:t>modeling</w:t>
      </w:r>
      <w:proofErr w:type="spellEnd"/>
      <w:r w:rsidRPr="005E59BB">
        <w:t xml:space="preserve"> analysis of risk in sequential choice tasks. </w:t>
      </w:r>
      <w:r w:rsidRPr="005E59BB">
        <w:rPr>
          <w:i/>
          <w:iCs/>
        </w:rPr>
        <w:t>Judgment and Decision Making 15,</w:t>
      </w:r>
      <w:r w:rsidRPr="005E59BB">
        <w:t xml:space="preserve"> 823–850.</w:t>
      </w:r>
    </w:p>
    <w:p w14:paraId="0C7C844D" w14:textId="77777777" w:rsidR="00CD408A" w:rsidRPr="005E59BB" w:rsidRDefault="00000000">
      <w:pPr>
        <w:pStyle w:val="Body"/>
        <w:spacing w:after="120" w:line="480" w:lineRule="auto"/>
        <w:ind w:firstLine="720"/>
      </w:pPr>
      <w:r w:rsidRPr="005E59BB">
        <w:lastRenderedPageBreak/>
        <w:t xml:space="preserve">Kolling, N., Scholl, J., </w:t>
      </w:r>
      <w:proofErr w:type="spellStart"/>
      <w:r w:rsidRPr="005E59BB">
        <w:t>Chekroud</w:t>
      </w:r>
      <w:proofErr w:type="spellEnd"/>
      <w:r w:rsidRPr="005E59BB">
        <w:t xml:space="preserve">, A., Trier, H. A., &amp; Rushworth, M. F. S. (2018). Prospection, perseverance, and insight in sequential behavior. </w:t>
      </w:r>
      <w:r w:rsidRPr="005E59BB">
        <w:rPr>
          <w:i/>
          <w:iCs/>
        </w:rPr>
        <w:t>Neuron 99,</w:t>
      </w:r>
      <w:r w:rsidRPr="005E59BB">
        <w:t xml:space="preserve"> 1069–1082. </w:t>
      </w:r>
      <w:hyperlink r:id="rId39" w:history="1">
        <w:r w:rsidRPr="005E59BB">
          <w:rPr>
            <w:rStyle w:val="Hyperlink0"/>
          </w:rPr>
          <w:t>https://doi.org/10.1016/j.neuron.2018.08.018</w:t>
        </w:r>
      </w:hyperlink>
    </w:p>
    <w:p w14:paraId="1FEC465B" w14:textId="77777777" w:rsidR="00CD408A" w:rsidRPr="005E59BB" w:rsidRDefault="00000000">
      <w:pPr>
        <w:pStyle w:val="Body"/>
        <w:spacing w:after="120" w:line="480" w:lineRule="auto"/>
        <w:ind w:firstLine="720"/>
      </w:pPr>
      <w:r w:rsidRPr="005E59BB">
        <w:t xml:space="preserve">Lee, M. D. (2006). A hierarchical Bayesian model of human decision-making on an optimal stopping problem. </w:t>
      </w:r>
      <w:r w:rsidRPr="005E59BB">
        <w:rPr>
          <w:i/>
          <w:iCs/>
        </w:rPr>
        <w:t>Cognitive Science 30,</w:t>
      </w:r>
      <w:r w:rsidRPr="005E59BB">
        <w:t xml:space="preserve"> 1–26. </w:t>
      </w:r>
      <w:hyperlink r:id="rId40" w:history="1">
        <w:r w:rsidRPr="005E59BB">
          <w:rPr>
            <w:rStyle w:val="Hyperlink0"/>
          </w:rPr>
          <w:t>https://doi.org/10.1207/s15516709cog0000_69</w:t>
        </w:r>
      </w:hyperlink>
    </w:p>
    <w:p w14:paraId="4653E1DE" w14:textId="77777777" w:rsidR="00CD408A" w:rsidRPr="005E59BB" w:rsidRDefault="00000000">
      <w:pPr>
        <w:pStyle w:val="Body"/>
        <w:spacing w:after="120" w:line="480" w:lineRule="auto"/>
        <w:ind w:firstLine="720"/>
      </w:pPr>
      <w:r w:rsidRPr="005E59BB">
        <w:t xml:space="preserve">Lee, M. D., &amp; Courey, K. A. (2020). </w:t>
      </w:r>
      <w:proofErr w:type="spellStart"/>
      <w:r w:rsidRPr="005E59BB">
        <w:t>Modeling</w:t>
      </w:r>
      <w:proofErr w:type="spellEnd"/>
      <w:r w:rsidRPr="005E59BB">
        <w:t xml:space="preserve"> Optimal Stopping in Changing Environments: A Case Study in Mate Selection. </w:t>
      </w:r>
      <w:r w:rsidRPr="005E59BB">
        <w:rPr>
          <w:i/>
          <w:iCs/>
        </w:rPr>
        <w:t>Computational Brain &amp; Behavior 4</w:t>
      </w:r>
      <w:r w:rsidRPr="005E59BB">
        <w:t xml:space="preserve">, 1–17. </w:t>
      </w:r>
      <w:hyperlink r:id="rId41" w:history="1">
        <w:r w:rsidRPr="005E59BB">
          <w:rPr>
            <w:rStyle w:val="Hyperlink0"/>
          </w:rPr>
          <w:t>https://doi.org/10.1007/s42113-020-00085-9</w:t>
        </w:r>
      </w:hyperlink>
    </w:p>
    <w:p w14:paraId="1B0CEAD0" w14:textId="77777777" w:rsidR="00CD408A" w:rsidRPr="005E59BB" w:rsidRDefault="00000000">
      <w:pPr>
        <w:pStyle w:val="Body"/>
        <w:spacing w:after="120" w:line="480" w:lineRule="auto"/>
        <w:ind w:firstLine="720"/>
      </w:pPr>
      <w:r w:rsidRPr="005E59BB">
        <w:t>Lee, M. D., O</w:t>
      </w:r>
      <w:r w:rsidRPr="005E59BB">
        <w:rPr>
          <w:rtl/>
        </w:rPr>
        <w:t>’</w:t>
      </w:r>
      <w:r w:rsidRPr="005E59BB">
        <w:t xml:space="preserve">Connor, T. A., &amp; Welsh, M. B. (2005). Decision-making on the full information secretary problem. </w:t>
      </w:r>
      <w:r w:rsidRPr="005E59BB">
        <w:rPr>
          <w:i/>
          <w:iCs/>
        </w:rPr>
        <w:t>Proceedings of the Twenty-Sixth Conference of the Cognitive Science Society</w:t>
      </w:r>
      <w:r w:rsidRPr="005E59BB">
        <w:t>, 819–824.</w:t>
      </w:r>
    </w:p>
    <w:p w14:paraId="5998F199" w14:textId="77777777" w:rsidR="00CD408A" w:rsidRPr="005E59BB" w:rsidRDefault="00000000">
      <w:pPr>
        <w:pStyle w:val="Body"/>
        <w:spacing w:after="120" w:line="480" w:lineRule="auto"/>
        <w:ind w:firstLine="720"/>
      </w:pPr>
      <w:r w:rsidRPr="005E59BB">
        <w:t xml:space="preserve">Matejka, J., Glueck, M., Grossman, T., &amp; Fitzmaurice, G. (2016). The effect of visual appearance on the performance of continuous sliders and visual analogue scales. </w:t>
      </w:r>
      <w:r w:rsidRPr="005E59BB">
        <w:rPr>
          <w:i/>
          <w:iCs/>
        </w:rPr>
        <w:t>Proceedings of the 2016 CHI Conference on Human Factors in Computing Systems</w:t>
      </w:r>
      <w:r w:rsidRPr="005E59BB">
        <w:t>, 5421–5432</w:t>
      </w:r>
    </w:p>
    <w:p w14:paraId="5B7951B9" w14:textId="77777777" w:rsidR="00CD408A" w:rsidRPr="005E59BB" w:rsidRDefault="00000000">
      <w:pPr>
        <w:pStyle w:val="Body"/>
        <w:spacing w:after="120" w:line="480" w:lineRule="auto"/>
        <w:ind w:firstLine="720"/>
      </w:pPr>
      <w:r w:rsidRPr="005E59BB">
        <w:t xml:space="preserve">Prolific. (2014). Available at: </w:t>
      </w:r>
      <w:hyperlink r:id="rId42" w:history="1">
        <w:r w:rsidRPr="005E59BB">
          <w:rPr>
            <w:rStyle w:val="Hyperlink0"/>
          </w:rPr>
          <w:t>https://www.prolific.co</w:t>
        </w:r>
      </w:hyperlink>
    </w:p>
    <w:p w14:paraId="58410990" w14:textId="77777777" w:rsidR="00CD408A" w:rsidRPr="005E59BB" w:rsidRDefault="00000000">
      <w:pPr>
        <w:pStyle w:val="Body"/>
        <w:spacing w:after="120" w:line="480" w:lineRule="auto"/>
        <w:ind w:firstLine="720"/>
      </w:pPr>
      <w:r w:rsidRPr="005E59BB">
        <w:t>Scholl, J., Trier, H. A., Rushworth, M. F., &amp; Kolling, N. (2022). The effect of apathy and compulsivity on planning and stopping in sequential decision-making</w:t>
      </w:r>
      <w:r w:rsidRPr="005E59BB">
        <w:rPr>
          <w:i/>
          <w:iCs/>
        </w:rPr>
        <w:t xml:space="preserve">. </w:t>
      </w:r>
      <w:proofErr w:type="spellStart"/>
      <w:r w:rsidRPr="005E59BB">
        <w:rPr>
          <w:i/>
          <w:iCs/>
        </w:rPr>
        <w:t>PLoS</w:t>
      </w:r>
      <w:proofErr w:type="spellEnd"/>
      <w:r w:rsidRPr="005E59BB">
        <w:rPr>
          <w:i/>
          <w:iCs/>
        </w:rPr>
        <w:t xml:space="preserve"> Biology 20</w:t>
      </w:r>
      <w:r w:rsidRPr="005E59BB">
        <w:t xml:space="preserve">, e3001566. </w:t>
      </w:r>
      <w:hyperlink r:id="rId43" w:history="1">
        <w:r w:rsidRPr="005E59BB">
          <w:rPr>
            <w:rStyle w:val="Hyperlink0"/>
          </w:rPr>
          <w:t>https://doi.org/10.1371/journal.pbio.3001566</w:t>
        </w:r>
      </w:hyperlink>
    </w:p>
    <w:p w14:paraId="5218AD9B" w14:textId="77777777" w:rsidR="00CD408A" w:rsidRPr="005E59BB" w:rsidRDefault="00000000">
      <w:pPr>
        <w:pStyle w:val="Body"/>
        <w:spacing w:after="120" w:line="480" w:lineRule="auto"/>
        <w:ind w:firstLine="720"/>
      </w:pPr>
      <w:r w:rsidRPr="005E59BB">
        <w:t xml:space="preserve">Seale, D. A., &amp; Rapoport, A. (1997). Sequential decision making with relative ranks: An experimental investigation of the "secretary problem". </w:t>
      </w:r>
      <w:r w:rsidRPr="005E59BB">
        <w:rPr>
          <w:i/>
          <w:iCs/>
        </w:rPr>
        <w:t xml:space="preserve">Organizational Behavior and Human Decision Processes, 69, </w:t>
      </w:r>
      <w:r w:rsidRPr="005E59BB">
        <w:t xml:space="preserve">221–236. </w:t>
      </w:r>
      <w:hyperlink r:id="rId44" w:history="1">
        <w:r w:rsidRPr="005E59BB">
          <w:rPr>
            <w:rStyle w:val="Hyperlink0"/>
          </w:rPr>
          <w:t>https://doi.org/10.1006/obhd.1997.2683</w:t>
        </w:r>
      </w:hyperlink>
    </w:p>
    <w:p w14:paraId="17C8FA6A" w14:textId="77777777" w:rsidR="00CD408A" w:rsidRPr="005E59BB" w:rsidRDefault="00000000">
      <w:pPr>
        <w:pStyle w:val="Body"/>
        <w:spacing w:after="120" w:line="480" w:lineRule="auto"/>
        <w:ind w:firstLine="720"/>
      </w:pPr>
      <w:r w:rsidRPr="005E59BB">
        <w:t xml:space="preserve">Seale, D. A., &amp; Rapoport, A. (2000). Optimal stopping behavior with relative ranks: The secretary problem with unknown population size. </w:t>
      </w:r>
      <w:r w:rsidRPr="005E59BB">
        <w:rPr>
          <w:i/>
          <w:iCs/>
        </w:rPr>
        <w:t xml:space="preserve">Journal of </w:t>
      </w:r>
      <w:proofErr w:type="spellStart"/>
      <w:r w:rsidRPr="005E59BB">
        <w:rPr>
          <w:i/>
          <w:iCs/>
        </w:rPr>
        <w:t>Behavioral</w:t>
      </w:r>
      <w:proofErr w:type="spellEnd"/>
      <w:r w:rsidRPr="005E59BB">
        <w:rPr>
          <w:i/>
          <w:iCs/>
        </w:rPr>
        <w:t xml:space="preserve"> Decision Making, 13, </w:t>
      </w:r>
      <w:r w:rsidRPr="005E59BB">
        <w:t xml:space="preserve">391–411. </w:t>
      </w:r>
      <w:hyperlink r:id="rId45" w:history="1">
        <w:r w:rsidRPr="005E59BB">
          <w:rPr>
            <w:rStyle w:val="Hyperlink0"/>
          </w:rPr>
          <w:t>https://doi.org/10.1002/1099-0771(200010/12)13:4&lt;391::AID-BDM359&gt;3.0.CO;2-I</w:t>
        </w:r>
      </w:hyperlink>
    </w:p>
    <w:p w14:paraId="143B6597" w14:textId="77777777" w:rsidR="00CD408A" w:rsidRPr="005E59BB" w:rsidRDefault="00000000">
      <w:pPr>
        <w:pStyle w:val="Body"/>
        <w:spacing w:after="120" w:line="480" w:lineRule="auto"/>
        <w:ind w:firstLine="720"/>
      </w:pPr>
      <w:proofErr w:type="spellStart"/>
      <w:r w:rsidRPr="005E59BB">
        <w:lastRenderedPageBreak/>
        <w:t>Sonnemans</w:t>
      </w:r>
      <w:proofErr w:type="spellEnd"/>
      <w:r w:rsidRPr="005E59BB">
        <w:t xml:space="preserve">, J. (2000). Decisions and strategies in a sequential search experiment. </w:t>
      </w:r>
      <w:r w:rsidRPr="005E59BB">
        <w:rPr>
          <w:i/>
          <w:iCs/>
        </w:rPr>
        <w:t>Journal of Economic Psychology 21,</w:t>
      </w:r>
      <w:r w:rsidRPr="005E59BB">
        <w:t xml:space="preserve"> 91–102. </w:t>
      </w:r>
      <w:hyperlink r:id="rId46" w:history="1">
        <w:r w:rsidRPr="005E59BB">
          <w:rPr>
            <w:rStyle w:val="Hyperlink0"/>
          </w:rPr>
          <w:t>https://doi.org/10.1016/S0167-4870(99)00038-0</w:t>
        </w:r>
      </w:hyperlink>
    </w:p>
    <w:p w14:paraId="45B5045B" w14:textId="77777777" w:rsidR="00CD408A" w:rsidRPr="005E59BB" w:rsidRDefault="00000000">
      <w:pPr>
        <w:pStyle w:val="Body"/>
        <w:spacing w:after="120" w:line="480" w:lineRule="auto"/>
        <w:ind w:firstLine="720"/>
      </w:pPr>
      <w:r w:rsidRPr="005E59BB">
        <w:t xml:space="preserve">Todd, P.M. &amp; Miller, G.F. (1999). From pride and prejudice to persuasion: Satisficing in mate search. In G. </w:t>
      </w:r>
      <w:proofErr w:type="spellStart"/>
      <w:r w:rsidRPr="005E59BB">
        <w:t>Gigerenzer</w:t>
      </w:r>
      <w:proofErr w:type="spellEnd"/>
      <w:r w:rsidRPr="005E59BB">
        <w:t xml:space="preserve"> &amp; P.M. Todd (Eds.), </w:t>
      </w:r>
      <w:r w:rsidRPr="005E59BB">
        <w:rPr>
          <w:i/>
          <w:iCs/>
        </w:rPr>
        <w:t>Simple Heuristics that Make Us Smart</w:t>
      </w:r>
      <w:r w:rsidRPr="005E59BB">
        <w:t xml:space="preserve">, pp 287–308. New York, NY: Oxford University Press. </w:t>
      </w:r>
    </w:p>
    <w:p w14:paraId="4C75013B" w14:textId="77777777" w:rsidR="00CD408A" w:rsidRPr="005E59BB" w:rsidRDefault="00000000">
      <w:pPr>
        <w:pStyle w:val="Body"/>
        <w:spacing w:after="120" w:line="480" w:lineRule="auto"/>
        <w:ind w:firstLine="720"/>
      </w:pPr>
      <w:r w:rsidRPr="005E59BB">
        <w:t xml:space="preserve">Valone, T.J., Nordell, S.E., </w:t>
      </w:r>
      <w:proofErr w:type="spellStart"/>
      <w:r w:rsidRPr="005E59BB">
        <w:t>Giraldeau</w:t>
      </w:r>
      <w:proofErr w:type="spellEnd"/>
      <w:r w:rsidRPr="005E59BB">
        <w:t xml:space="preserve">, L-A. &amp; Templeton, J.J. (1996). The empirical question of thresholds and mechanisms of mate choice. </w:t>
      </w:r>
      <w:r w:rsidRPr="005E59BB">
        <w:rPr>
          <w:i/>
          <w:iCs/>
        </w:rPr>
        <w:t>Evolutionary Ecology, 10,</w:t>
      </w:r>
      <w:r w:rsidRPr="005E59BB">
        <w:t xml:space="preserve"> 447–455.</w:t>
      </w:r>
    </w:p>
    <w:p w14:paraId="3FBD1D09" w14:textId="77777777" w:rsidR="00CD408A" w:rsidRPr="005E59BB" w:rsidRDefault="00000000">
      <w:pPr>
        <w:pStyle w:val="Body"/>
        <w:spacing w:after="120" w:line="480" w:lineRule="auto"/>
        <w:ind w:firstLine="720"/>
      </w:pPr>
      <w:r w:rsidRPr="005E59BB">
        <w:t xml:space="preserve">van de Wouw, S., McKay, R., Averbeck, B. J., &amp; Furl, N. (2022). Explaining human sampling rates across different decision domains. </w:t>
      </w:r>
      <w:r w:rsidRPr="005E59BB">
        <w:rPr>
          <w:i/>
          <w:iCs/>
        </w:rPr>
        <w:t>Judgment and Decision Making</w:t>
      </w:r>
      <w:r w:rsidRPr="005E59BB">
        <w:t xml:space="preserve"> </w:t>
      </w:r>
      <w:r w:rsidRPr="005E59BB">
        <w:rPr>
          <w:i/>
          <w:iCs/>
        </w:rPr>
        <w:t>17</w:t>
      </w:r>
      <w:r w:rsidRPr="005E59BB">
        <w:t xml:space="preserve">, 487-512. </w:t>
      </w:r>
      <w:hyperlink r:id="rId47" w:history="1">
        <w:r w:rsidRPr="005E59BB">
          <w:rPr>
            <w:rStyle w:val="Hyperlink0"/>
          </w:rPr>
          <w:t>https://doi.org/10.1017/S1930297500003557</w:t>
        </w:r>
      </w:hyperlink>
    </w:p>
    <w:p w14:paraId="550FABA0" w14:textId="77777777" w:rsidR="00CD408A" w:rsidRPr="005E59BB" w:rsidRDefault="00000000">
      <w:pPr>
        <w:pStyle w:val="Body"/>
        <w:spacing w:after="120" w:line="480" w:lineRule="auto"/>
        <w:ind w:firstLine="720"/>
      </w:pPr>
      <w:r w:rsidRPr="005E59BB">
        <w:t xml:space="preserve">Zwick, R., Rapoport, A., Lo, A. K. C., &amp; Muthukrishnan, A. V. (2003). Consumer sequential search: Not enough or too much? </w:t>
      </w:r>
      <w:r w:rsidRPr="005E59BB">
        <w:rPr>
          <w:i/>
          <w:iCs/>
        </w:rPr>
        <w:t>Marketing Science 22</w:t>
      </w:r>
      <w:r w:rsidRPr="005E59BB">
        <w:t xml:space="preserve">, 503–519. </w:t>
      </w:r>
      <w:hyperlink r:id="rId48" w:history="1">
        <w:r w:rsidRPr="005E59BB">
          <w:rPr>
            <w:rStyle w:val="Hyperlink0"/>
          </w:rPr>
          <w:t>https://doi.org/10.1287/mksc.22.4.503.24909</w:t>
        </w:r>
      </w:hyperlink>
    </w:p>
    <w:p w14:paraId="5537EC4B" w14:textId="77777777" w:rsidR="00CD408A" w:rsidRPr="005E59BB" w:rsidRDefault="00CD408A">
      <w:pPr>
        <w:pStyle w:val="Body"/>
      </w:pPr>
    </w:p>
    <w:p w14:paraId="60B768EA" w14:textId="5FFBECDD" w:rsidR="00CD408A" w:rsidRPr="005E59BB" w:rsidRDefault="00CD408A" w:rsidP="00C3036E">
      <w:pPr>
        <w:pStyle w:val="Body"/>
      </w:pPr>
    </w:p>
    <w:sectPr w:rsidR="00CD408A" w:rsidRPr="005E59BB" w:rsidSect="003D3C2E">
      <w:headerReference w:type="default" r:id="rId49"/>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C8C8D" w14:textId="77777777" w:rsidR="005641EB" w:rsidRDefault="005641EB">
      <w:r>
        <w:separator/>
      </w:r>
    </w:p>
  </w:endnote>
  <w:endnote w:type="continuationSeparator" w:id="0">
    <w:p w14:paraId="102FCA9D" w14:textId="77777777" w:rsidR="005641EB" w:rsidRDefault="00564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15B3BE" w14:textId="77777777" w:rsidR="005641EB" w:rsidRDefault="005641EB">
      <w:r>
        <w:separator/>
      </w:r>
    </w:p>
  </w:footnote>
  <w:footnote w:type="continuationSeparator" w:id="0">
    <w:p w14:paraId="5D6E28E8" w14:textId="77777777" w:rsidR="005641EB" w:rsidRDefault="005641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26B24"/>
    <w:rsid w:val="00030637"/>
    <w:rsid w:val="00030D82"/>
    <w:rsid w:val="000339D8"/>
    <w:rsid w:val="00034D1A"/>
    <w:rsid w:val="000376C5"/>
    <w:rsid w:val="00037994"/>
    <w:rsid w:val="000445A4"/>
    <w:rsid w:val="00047670"/>
    <w:rsid w:val="00050453"/>
    <w:rsid w:val="00051B77"/>
    <w:rsid w:val="00061AC2"/>
    <w:rsid w:val="00066D87"/>
    <w:rsid w:val="00074584"/>
    <w:rsid w:val="0007713B"/>
    <w:rsid w:val="00077C59"/>
    <w:rsid w:val="000876E6"/>
    <w:rsid w:val="00087D04"/>
    <w:rsid w:val="00097848"/>
    <w:rsid w:val="00097CF0"/>
    <w:rsid w:val="000A26AE"/>
    <w:rsid w:val="000A4389"/>
    <w:rsid w:val="000A56D1"/>
    <w:rsid w:val="000B4DB4"/>
    <w:rsid w:val="000B6290"/>
    <w:rsid w:val="000B6F5A"/>
    <w:rsid w:val="000C0936"/>
    <w:rsid w:val="000C542B"/>
    <w:rsid w:val="000C6871"/>
    <w:rsid w:val="000D58DC"/>
    <w:rsid w:val="000D5D64"/>
    <w:rsid w:val="000D655D"/>
    <w:rsid w:val="000D662D"/>
    <w:rsid w:val="000E25C2"/>
    <w:rsid w:val="000F02B4"/>
    <w:rsid w:val="000F22D0"/>
    <w:rsid w:val="000F68EC"/>
    <w:rsid w:val="000F71DC"/>
    <w:rsid w:val="000F7C1A"/>
    <w:rsid w:val="0010043B"/>
    <w:rsid w:val="00104AF0"/>
    <w:rsid w:val="00106DD5"/>
    <w:rsid w:val="00107D8A"/>
    <w:rsid w:val="00111FF7"/>
    <w:rsid w:val="00112D45"/>
    <w:rsid w:val="00114CC2"/>
    <w:rsid w:val="0012405F"/>
    <w:rsid w:val="0012419F"/>
    <w:rsid w:val="001264D6"/>
    <w:rsid w:val="001409D0"/>
    <w:rsid w:val="00144675"/>
    <w:rsid w:val="00146D13"/>
    <w:rsid w:val="00152725"/>
    <w:rsid w:val="00152822"/>
    <w:rsid w:val="001542F1"/>
    <w:rsid w:val="0015493D"/>
    <w:rsid w:val="001564AE"/>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206D"/>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930"/>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1E9C"/>
    <w:rsid w:val="002345FA"/>
    <w:rsid w:val="00235C92"/>
    <w:rsid w:val="002373F2"/>
    <w:rsid w:val="002457D7"/>
    <w:rsid w:val="00245C2B"/>
    <w:rsid w:val="00251782"/>
    <w:rsid w:val="002527F0"/>
    <w:rsid w:val="002550CA"/>
    <w:rsid w:val="00260389"/>
    <w:rsid w:val="00260B59"/>
    <w:rsid w:val="00261F76"/>
    <w:rsid w:val="00266D0A"/>
    <w:rsid w:val="002740E6"/>
    <w:rsid w:val="0027725C"/>
    <w:rsid w:val="00282DB5"/>
    <w:rsid w:val="00285014"/>
    <w:rsid w:val="00292501"/>
    <w:rsid w:val="00294163"/>
    <w:rsid w:val="00294B1E"/>
    <w:rsid w:val="002A28F8"/>
    <w:rsid w:val="002A2B0D"/>
    <w:rsid w:val="002A2E34"/>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3AD1"/>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43BB6"/>
    <w:rsid w:val="004449B2"/>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B7A28"/>
    <w:rsid w:val="004C1556"/>
    <w:rsid w:val="004C1E55"/>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55271"/>
    <w:rsid w:val="005557CC"/>
    <w:rsid w:val="00561BD8"/>
    <w:rsid w:val="00561E32"/>
    <w:rsid w:val="005629B8"/>
    <w:rsid w:val="005641EB"/>
    <w:rsid w:val="00564421"/>
    <w:rsid w:val="0058747E"/>
    <w:rsid w:val="005936FD"/>
    <w:rsid w:val="005A1923"/>
    <w:rsid w:val="005A535E"/>
    <w:rsid w:val="005A55BE"/>
    <w:rsid w:val="005B1120"/>
    <w:rsid w:val="005B13C0"/>
    <w:rsid w:val="005B6DA8"/>
    <w:rsid w:val="005B733E"/>
    <w:rsid w:val="005B7FC9"/>
    <w:rsid w:val="005D1591"/>
    <w:rsid w:val="005D317F"/>
    <w:rsid w:val="005D39E5"/>
    <w:rsid w:val="005D7002"/>
    <w:rsid w:val="005E58C4"/>
    <w:rsid w:val="005E59BB"/>
    <w:rsid w:val="005F4C59"/>
    <w:rsid w:val="005F58E0"/>
    <w:rsid w:val="006058E8"/>
    <w:rsid w:val="00611E66"/>
    <w:rsid w:val="00613E12"/>
    <w:rsid w:val="00616A6C"/>
    <w:rsid w:val="00617A60"/>
    <w:rsid w:val="00623AFC"/>
    <w:rsid w:val="00624F07"/>
    <w:rsid w:val="0062621E"/>
    <w:rsid w:val="00633748"/>
    <w:rsid w:val="00660A65"/>
    <w:rsid w:val="00660F04"/>
    <w:rsid w:val="006636B7"/>
    <w:rsid w:val="00670F63"/>
    <w:rsid w:val="006729B9"/>
    <w:rsid w:val="00674B45"/>
    <w:rsid w:val="006802A2"/>
    <w:rsid w:val="00682662"/>
    <w:rsid w:val="00685F0F"/>
    <w:rsid w:val="0068614F"/>
    <w:rsid w:val="00686CDA"/>
    <w:rsid w:val="006870A9"/>
    <w:rsid w:val="006912C3"/>
    <w:rsid w:val="006949EA"/>
    <w:rsid w:val="006A3899"/>
    <w:rsid w:val="006A6B9F"/>
    <w:rsid w:val="006C26A5"/>
    <w:rsid w:val="006C4393"/>
    <w:rsid w:val="006C75EA"/>
    <w:rsid w:val="006D270B"/>
    <w:rsid w:val="006D5E44"/>
    <w:rsid w:val="006E174B"/>
    <w:rsid w:val="006E2D45"/>
    <w:rsid w:val="006E417A"/>
    <w:rsid w:val="006E4C1F"/>
    <w:rsid w:val="006E6C35"/>
    <w:rsid w:val="006E75DC"/>
    <w:rsid w:val="006F1705"/>
    <w:rsid w:val="006F54C8"/>
    <w:rsid w:val="006F7CC7"/>
    <w:rsid w:val="007027F2"/>
    <w:rsid w:val="00702876"/>
    <w:rsid w:val="007032A9"/>
    <w:rsid w:val="00703751"/>
    <w:rsid w:val="00705D9D"/>
    <w:rsid w:val="0071032B"/>
    <w:rsid w:val="007117BC"/>
    <w:rsid w:val="00712093"/>
    <w:rsid w:val="00713C38"/>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080"/>
    <w:rsid w:val="007A5483"/>
    <w:rsid w:val="007B65AF"/>
    <w:rsid w:val="007C3663"/>
    <w:rsid w:val="007C3810"/>
    <w:rsid w:val="007C5D9C"/>
    <w:rsid w:val="007C7FE1"/>
    <w:rsid w:val="007D08A4"/>
    <w:rsid w:val="007D3E81"/>
    <w:rsid w:val="007D4C07"/>
    <w:rsid w:val="007E1015"/>
    <w:rsid w:val="007E4BF8"/>
    <w:rsid w:val="007F0A78"/>
    <w:rsid w:val="007F2733"/>
    <w:rsid w:val="007F3F04"/>
    <w:rsid w:val="007F4F43"/>
    <w:rsid w:val="007F685B"/>
    <w:rsid w:val="007F7901"/>
    <w:rsid w:val="00807248"/>
    <w:rsid w:val="008115E1"/>
    <w:rsid w:val="00811823"/>
    <w:rsid w:val="00814F65"/>
    <w:rsid w:val="00823F73"/>
    <w:rsid w:val="008250BB"/>
    <w:rsid w:val="00830D50"/>
    <w:rsid w:val="00833B79"/>
    <w:rsid w:val="008369ED"/>
    <w:rsid w:val="008371F3"/>
    <w:rsid w:val="00842B1A"/>
    <w:rsid w:val="0084603C"/>
    <w:rsid w:val="00850EFD"/>
    <w:rsid w:val="008562CF"/>
    <w:rsid w:val="008627B3"/>
    <w:rsid w:val="008737C1"/>
    <w:rsid w:val="00876D26"/>
    <w:rsid w:val="00895304"/>
    <w:rsid w:val="008A0672"/>
    <w:rsid w:val="008A3CC3"/>
    <w:rsid w:val="008C088D"/>
    <w:rsid w:val="008D0C78"/>
    <w:rsid w:val="008D154A"/>
    <w:rsid w:val="008D189C"/>
    <w:rsid w:val="008D191E"/>
    <w:rsid w:val="008D3BB4"/>
    <w:rsid w:val="008D7CE2"/>
    <w:rsid w:val="008E09B6"/>
    <w:rsid w:val="008E4B13"/>
    <w:rsid w:val="008E4D00"/>
    <w:rsid w:val="008E528D"/>
    <w:rsid w:val="008E5886"/>
    <w:rsid w:val="008F05FC"/>
    <w:rsid w:val="008F444A"/>
    <w:rsid w:val="00901E50"/>
    <w:rsid w:val="0090378B"/>
    <w:rsid w:val="00905D82"/>
    <w:rsid w:val="009063FB"/>
    <w:rsid w:val="009102A1"/>
    <w:rsid w:val="009102F2"/>
    <w:rsid w:val="00913227"/>
    <w:rsid w:val="0092306C"/>
    <w:rsid w:val="00924903"/>
    <w:rsid w:val="00931A9E"/>
    <w:rsid w:val="00931D56"/>
    <w:rsid w:val="0093219B"/>
    <w:rsid w:val="009401C7"/>
    <w:rsid w:val="009436C4"/>
    <w:rsid w:val="009535F1"/>
    <w:rsid w:val="00954824"/>
    <w:rsid w:val="009550CE"/>
    <w:rsid w:val="0095576C"/>
    <w:rsid w:val="0096782A"/>
    <w:rsid w:val="00976929"/>
    <w:rsid w:val="009814E3"/>
    <w:rsid w:val="0098239B"/>
    <w:rsid w:val="0098603C"/>
    <w:rsid w:val="009861EE"/>
    <w:rsid w:val="00987444"/>
    <w:rsid w:val="009877EA"/>
    <w:rsid w:val="00987883"/>
    <w:rsid w:val="00987AD4"/>
    <w:rsid w:val="00990605"/>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554"/>
    <w:rsid w:val="00A16A9B"/>
    <w:rsid w:val="00A2058D"/>
    <w:rsid w:val="00A21464"/>
    <w:rsid w:val="00A2375D"/>
    <w:rsid w:val="00A247F3"/>
    <w:rsid w:val="00A275F5"/>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2A85"/>
    <w:rsid w:val="00AA5E95"/>
    <w:rsid w:val="00AB0E2C"/>
    <w:rsid w:val="00AB2690"/>
    <w:rsid w:val="00AB3701"/>
    <w:rsid w:val="00AC1947"/>
    <w:rsid w:val="00AC2312"/>
    <w:rsid w:val="00AC26A0"/>
    <w:rsid w:val="00AC5202"/>
    <w:rsid w:val="00AD103B"/>
    <w:rsid w:val="00AD3256"/>
    <w:rsid w:val="00AD3D38"/>
    <w:rsid w:val="00AD5770"/>
    <w:rsid w:val="00AD5F5F"/>
    <w:rsid w:val="00AD6335"/>
    <w:rsid w:val="00AD7319"/>
    <w:rsid w:val="00AE2504"/>
    <w:rsid w:val="00B01C94"/>
    <w:rsid w:val="00B06F8D"/>
    <w:rsid w:val="00B137F8"/>
    <w:rsid w:val="00B1560C"/>
    <w:rsid w:val="00B1620E"/>
    <w:rsid w:val="00B21252"/>
    <w:rsid w:val="00B216E1"/>
    <w:rsid w:val="00B21EAB"/>
    <w:rsid w:val="00B268B4"/>
    <w:rsid w:val="00B32C61"/>
    <w:rsid w:val="00B36CF7"/>
    <w:rsid w:val="00B36F5C"/>
    <w:rsid w:val="00B41D84"/>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A3F04"/>
    <w:rsid w:val="00BA5908"/>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2D71"/>
    <w:rsid w:val="00C055BD"/>
    <w:rsid w:val="00C06000"/>
    <w:rsid w:val="00C0654C"/>
    <w:rsid w:val="00C11F3C"/>
    <w:rsid w:val="00C15E78"/>
    <w:rsid w:val="00C15F82"/>
    <w:rsid w:val="00C217F1"/>
    <w:rsid w:val="00C2622E"/>
    <w:rsid w:val="00C263FD"/>
    <w:rsid w:val="00C3036E"/>
    <w:rsid w:val="00C3276D"/>
    <w:rsid w:val="00C330D5"/>
    <w:rsid w:val="00C46533"/>
    <w:rsid w:val="00C46F43"/>
    <w:rsid w:val="00C52EF2"/>
    <w:rsid w:val="00C52FFB"/>
    <w:rsid w:val="00C53374"/>
    <w:rsid w:val="00C53393"/>
    <w:rsid w:val="00C54C26"/>
    <w:rsid w:val="00C56779"/>
    <w:rsid w:val="00C56F6C"/>
    <w:rsid w:val="00C613EA"/>
    <w:rsid w:val="00C650EE"/>
    <w:rsid w:val="00C66DF5"/>
    <w:rsid w:val="00C6791B"/>
    <w:rsid w:val="00C7548C"/>
    <w:rsid w:val="00C763BB"/>
    <w:rsid w:val="00C85B81"/>
    <w:rsid w:val="00C9356F"/>
    <w:rsid w:val="00C95026"/>
    <w:rsid w:val="00C95D67"/>
    <w:rsid w:val="00CA5D90"/>
    <w:rsid w:val="00CA6356"/>
    <w:rsid w:val="00CB3195"/>
    <w:rsid w:val="00CB3540"/>
    <w:rsid w:val="00CB60BB"/>
    <w:rsid w:val="00CC265F"/>
    <w:rsid w:val="00CC2809"/>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754"/>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4068"/>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598B"/>
    <w:rsid w:val="00DA5EB2"/>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46D2C"/>
    <w:rsid w:val="00E5104B"/>
    <w:rsid w:val="00E51A07"/>
    <w:rsid w:val="00E51D32"/>
    <w:rsid w:val="00E51E31"/>
    <w:rsid w:val="00E53E89"/>
    <w:rsid w:val="00E560A8"/>
    <w:rsid w:val="00E56A45"/>
    <w:rsid w:val="00E60F44"/>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4B9B"/>
    <w:rsid w:val="00EC665E"/>
    <w:rsid w:val="00ED00A4"/>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0D0F"/>
    <w:rsid w:val="00F42067"/>
    <w:rsid w:val="00F42536"/>
    <w:rsid w:val="00F44DFB"/>
    <w:rsid w:val="00F4735B"/>
    <w:rsid w:val="00F54E46"/>
    <w:rsid w:val="00F57CF9"/>
    <w:rsid w:val="00F63ABF"/>
    <w:rsid w:val="00F719DE"/>
    <w:rsid w:val="00F74A9E"/>
    <w:rsid w:val="00F81FB5"/>
    <w:rsid w:val="00F93413"/>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5EF"/>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285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tif"/><Relationship Id="rId18" Type="http://schemas.openxmlformats.org/officeDocument/2006/relationships/image" Target="media/image10.png"/><Relationship Id="rId26" Type="http://schemas.openxmlformats.org/officeDocument/2006/relationships/hyperlink" Target="https://doi.org/10.1073/pnas.2002312117" TargetMode="External"/><Relationship Id="rId39" Type="http://schemas.openxmlformats.org/officeDocument/2006/relationships/hyperlink" Target="https://doi.org/10.1016/j.neuron.2018.08.018" TargetMode="External"/><Relationship Id="rId21" Type="http://schemas.openxmlformats.org/officeDocument/2006/relationships/hyperlink" Target="https://osf.io/vcf7u" TargetMode="External"/><Relationship Id="rId34" Type="http://schemas.openxmlformats.org/officeDocument/2006/relationships/hyperlink" Target="https://doi.org/10.1016/j.cogpsych.2019.02.002" TargetMode="External"/><Relationship Id="rId42" Type="http://schemas.openxmlformats.org/officeDocument/2006/relationships/hyperlink" Target="https://www.prolific.co" TargetMode="External"/><Relationship Id="rId47" Type="http://schemas.openxmlformats.org/officeDocument/2006/relationships/hyperlink" Target="https://doi.org/10.1017/S1930297500003557" TargetMode="External"/><Relationship Id="rId50" Type="http://schemas.openxmlformats.org/officeDocument/2006/relationships/fontTable" Target="fontTable.xml"/><Relationship Id="rId7" Type="http://schemas.openxmlformats.org/officeDocument/2006/relationships/hyperlink" Target="https://github.com/nicholasfurl/Model_fitting_hybrid_study"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016/j.jtbi.2011.01.001" TargetMode="External"/><Relationship Id="rId11" Type="http://schemas.openxmlformats.org/officeDocument/2006/relationships/image" Target="media/image3.tif"/><Relationship Id="rId24" Type="http://schemas.openxmlformats.org/officeDocument/2006/relationships/hyperlink" Target="https://doi.org/10.3758/s13428-019-01237-x" TargetMode="External"/><Relationship Id="rId32" Type="http://schemas.openxmlformats.org/officeDocument/2006/relationships/hyperlink" Target="https://doi.org/10.1214/ss/1177012493" TargetMode="External"/><Relationship Id="rId37" Type="http://schemas.openxmlformats.org/officeDocument/2006/relationships/hyperlink" Target="https://doi.org/10.1287/mnsc.2018.3245" TargetMode="External"/><Relationship Id="rId40" Type="http://schemas.openxmlformats.org/officeDocument/2006/relationships/hyperlink" Target="https://doi.org/10.1207/s15516709cog0000_69" TargetMode="External"/><Relationship Id="rId45" Type="http://schemas.openxmlformats.org/officeDocument/2006/relationships/hyperlink" Target="https://doi.org/10.1002/1099-0771(200010/12)13:4%253C391::AID-BDM359%253E3.0.CO%3B2-I" TargetMode="External"/><Relationship Id="rId5" Type="http://schemas.openxmlformats.org/officeDocument/2006/relationships/footnotes" Target="footnotes.xml"/><Relationship Id="rId15" Type="http://schemas.openxmlformats.org/officeDocument/2006/relationships/image" Target="media/image7.tiff"/><Relationship Id="rId23" Type="http://schemas.openxmlformats.org/officeDocument/2006/relationships/image" Target="media/image14.png"/><Relationship Id="rId28" Type="http://schemas.openxmlformats.org/officeDocument/2006/relationships/hyperlink" Target="https://doi.org/10.1016/j.beproc.2012.02.010" TargetMode="External"/><Relationship Id="rId36" Type="http://schemas.openxmlformats.org/officeDocument/2006/relationships/hyperlink" Target="https://doi.org/10.1287/mnsc.2018.3245" TargetMode="External"/><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hyperlink" Target="https://joss.theoj.org/papers/10.21105/joss.05351" TargetMode="External"/><Relationship Id="rId44" Type="http://schemas.openxmlformats.org/officeDocument/2006/relationships/hyperlink" Target="https://doi.org/10.1006/obhd.1997.2683"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hyperlink" Target="https://doi.org/10.1177/2167702621991805" TargetMode="External"/><Relationship Id="rId30" Type="http://schemas.openxmlformats.org/officeDocument/2006/relationships/hyperlink" Target="https://doi.org/10.1093/cercor/bht286" TargetMode="External"/><Relationship Id="rId35" Type="http://schemas.openxmlformats.org/officeDocument/2006/relationships/hyperlink" Target="https://doi.org/10.2307/2283044" TargetMode="External"/><Relationship Id="rId43" Type="http://schemas.openxmlformats.org/officeDocument/2006/relationships/hyperlink" Target="https://doi.org/10.1371/journal.pbio.3001566" TargetMode="External"/><Relationship Id="rId48" Type="http://schemas.openxmlformats.org/officeDocument/2006/relationships/hyperlink" Target="https://doi.org/10.1287/mksc.22.4.503.24909" TargetMode="External"/><Relationship Id="rId8" Type="http://schemas.openxmlformats.org/officeDocument/2006/relationships/hyperlink" Target="https://github.com/klabhub/bayesFactor" TargetMode="Externa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s://doi.org/10.1371/journal.pcbi.1004164" TargetMode="External"/><Relationship Id="rId33" Type="http://schemas.openxmlformats.org/officeDocument/2006/relationships/hyperlink" Target="https://doi.org/10.2307/1402748" TargetMode="External"/><Relationship Id="rId38" Type="http://schemas.openxmlformats.org/officeDocument/2006/relationships/hyperlink" Target="https://doi.org/10.1037/dec0000081" TargetMode="External"/><Relationship Id="rId46" Type="http://schemas.openxmlformats.org/officeDocument/2006/relationships/hyperlink" Target="https://doi.org/10.1016/S0167-4870(99)00038-0" TargetMode="External"/><Relationship Id="rId20" Type="http://schemas.openxmlformats.org/officeDocument/2006/relationships/image" Target="media/image12.png"/><Relationship Id="rId41" Type="http://schemas.openxmlformats.org/officeDocument/2006/relationships/hyperlink" Target="https://doi.org/10.1007/s42113-020-00085-9"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4164</TotalTime>
  <Pages>47</Pages>
  <Words>11935</Words>
  <Characters>68031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57</cp:revision>
  <dcterms:created xsi:type="dcterms:W3CDTF">2024-09-08T10:34:00Z</dcterms:created>
  <dcterms:modified xsi:type="dcterms:W3CDTF">2024-09-12T14:10:00Z</dcterms:modified>
</cp:coreProperties>
</file>