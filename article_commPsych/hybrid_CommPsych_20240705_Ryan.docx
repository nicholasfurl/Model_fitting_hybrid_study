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3.tif" ContentType="image/tiff"/>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r>
        <w:t>decisions</w:t>
      </w:r>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Didrika van de Wouw</w:t>
      </w:r>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28B6FE2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commentRangeStart w:id="0"/>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xml:space="preserve">. </w:t>
      </w:r>
      <w:commentRangeEnd w:id="0"/>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0"/>
      </w:r>
      <w:r w:rsidR="00F24BE8">
        <w:t>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commentRangeStart w:id="1"/>
      <w:r w:rsidR="00A617E5">
        <w:t>demonstrate</w:t>
      </w:r>
      <w:ins w:id="2" w:author="McKay, Ryan" w:date="2024-07-09T14:51:00Z">
        <w:r w:rsidR="00061AC2">
          <w:t>s</w:t>
        </w:r>
      </w:ins>
      <w:commentRangeEnd w:id="1"/>
      <w:ins w:id="3" w:author="McKay, Ryan" w:date="2024-07-09T14:52:00Z">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1"/>
        </w:r>
      </w:ins>
      <w:del w:id="4" w:author="McKay, Ryan" w:date="2024-07-09T14:51:00Z">
        <w:r w:rsidR="00A617E5" w:rsidDel="00061AC2">
          <w:delText>d</w:delText>
        </w:r>
      </w:del>
      <w:r w:rsidR="00A617E5">
        <w:t xml:space="preserve"> that</w:t>
      </w:r>
      <w:r w:rsidRPr="00D92074">
        <w:t xml:space="preserve"> </w:t>
      </w:r>
      <w:r w:rsidR="00A617E5">
        <w:t>bias most often arises from inaccurate expectations of the quality of future options (i.e., a mis-specified prior distribution)</w:t>
      </w:r>
      <w:r w:rsidRPr="00D92074">
        <w:t xml:space="preserve">. </w:t>
      </w:r>
      <w:del w:id="5" w:author="McKay, Ryan" w:date="2024-07-09T14:51:00Z">
        <w:r w:rsidR="00B836E1" w:rsidDel="00061AC2">
          <w:delText xml:space="preserve">From </w:delText>
        </w:r>
      </w:del>
      <w:ins w:id="6" w:author="McKay, Ryan" w:date="2024-07-09T14:51:00Z">
        <w:r w:rsidR="00061AC2">
          <w:t xml:space="preserve">Based on </w:t>
        </w:r>
      </w:ins>
      <w:r w:rsidR="00B836E1">
        <w:t xml:space="preserve">these results, </w:t>
      </w:r>
      <w:commentRangeStart w:id="7"/>
      <w:r w:rsidR="00B836E1">
        <w:t>w</w:t>
      </w:r>
      <w:r w:rsidRPr="00D92074">
        <w:t xml:space="preserve">e propose a new theoretical viewpoint for the human solution </w:t>
      </w:r>
      <w:commentRangeEnd w:id="7"/>
      <w:r w:rsidR="00061AC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7"/>
      </w:r>
      <w:r w:rsidRPr="00D92074">
        <w:t>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8"/>
      <w:r w:rsidRPr="00D92074">
        <w:lastRenderedPageBreak/>
        <w:t>Introduction</w:t>
      </w:r>
      <w:commentRangeEnd w:id="8"/>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8"/>
      </w:r>
    </w:p>
    <w:p w14:paraId="63111DB2" w14:textId="0300BC77" w:rsidR="00FC7C06" w:rsidRPr="00D92074" w:rsidRDefault="00000000">
      <w:pPr>
        <w:pStyle w:val="Body"/>
        <w:spacing w:after="120" w:line="480" w:lineRule="auto"/>
        <w:ind w:firstLine="720"/>
      </w:pPr>
      <w:r w:rsidRPr="00D92074">
        <w:t xml:space="preserve">Often in everyday life, decisions must be made regarding options presented in </w:t>
      </w:r>
      <w:commentRangeStart w:id="9"/>
      <w:r w:rsidRPr="00D92074">
        <w:t>sequence</w:t>
      </w:r>
      <w:commentRangeEnd w:id="9"/>
      <w:r w:rsidR="00D60D11">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del w:id="10" w:author="McKay, Ryan" w:date="2024-07-09T14:58:00Z">
        <w:r w:rsidRPr="00D92074" w:rsidDel="00D60D11">
          <w:delText>, like when attempting to find the best deal on a certain product or service</w:delText>
        </w:r>
      </w:del>
      <w:r w:rsidRPr="00D92074">
        <w:t xml:space="preserve">. </w:t>
      </w:r>
      <w:r w:rsidRPr="00EF5897">
        <w:t>For</w:t>
      </w:r>
      <w:r w:rsidRPr="00D92074">
        <w:t xml:space="preserve"> such scenarios we can ask ourselves, when should </w:t>
      </w:r>
      <w:del w:id="11" w:author="McKay, Ryan" w:date="2024-07-09T14:56:00Z">
        <w:r w:rsidRPr="00D92074" w:rsidDel="00D60D11">
          <w:delText xml:space="preserve">someone </w:delText>
        </w:r>
      </w:del>
      <w:ins w:id="12" w:author="McKay, Ryan" w:date="2024-07-09T14:56:00Z">
        <w:r w:rsidR="00D60D11">
          <w:t>we</w:t>
        </w:r>
        <w:r w:rsidR="00D60D11" w:rsidRPr="00D92074">
          <w:t xml:space="preserve"> </w:t>
        </w:r>
      </w:ins>
      <w:r w:rsidRPr="00D92074">
        <w:t xml:space="preserve">stop evaluating new information and commit to a decision? This common real-life dilemma can be defined as an optimal stopping problem. For example, if one encounters a </w:t>
      </w:r>
      <w:r w:rsidR="009A49D0" w:rsidRPr="00D92074">
        <w:t>limited time</w:t>
      </w:r>
      <w:r w:rsidRPr="00D92074">
        <w:t xml:space="preserve"> offer whilst shopping, should one accept it when it is available or </w:t>
      </w:r>
      <w:del w:id="13" w:author="McKay, Ryan" w:date="2024-07-09T14:59:00Z">
        <w:r w:rsidRPr="00D92074" w:rsidDel="00D60D11">
          <w:delText xml:space="preserve">miss </w:delText>
        </w:r>
      </w:del>
      <w:ins w:id="14" w:author="McKay, Ryan" w:date="2024-07-09T14:59:00Z">
        <w:r w:rsidR="00D60D11">
          <w:t>pa</w:t>
        </w:r>
      </w:ins>
      <w:ins w:id="15" w:author="McKay, Ryan" w:date="2024-07-09T15:00:00Z">
        <w:r w:rsidR="00D60D11">
          <w:t>ss on</w:t>
        </w:r>
      </w:ins>
      <w:ins w:id="16" w:author="McKay, Ryan" w:date="2024-07-09T14:59:00Z">
        <w:r w:rsidR="00D60D11" w:rsidRPr="00D92074">
          <w:t xml:space="preserve"> </w:t>
        </w:r>
      </w:ins>
      <w:r w:rsidRPr="00D92074">
        <w:t xml:space="preserve">it and wait for a better one? </w:t>
      </w:r>
      <w:r w:rsidR="00E0478C">
        <w:t>If a doctor needs a</w:t>
      </w:r>
      <w:r w:rsidR="00C85B81">
        <w:t xml:space="preserve"> </w:t>
      </w:r>
      <w:r w:rsidR="00E0478C">
        <w:t xml:space="preserve">healthy organ for transplant, </w:t>
      </w:r>
      <w:del w:id="17" w:author="McKay, Ryan" w:date="2024-07-09T15:00:00Z">
        <w:r w:rsidR="00E0478C" w:rsidDel="00D60D11">
          <w:delText xml:space="preserve">do </w:delText>
        </w:r>
      </w:del>
      <w:ins w:id="18" w:author="McKay, Ryan" w:date="2024-07-09T15:00:00Z">
        <w:r w:rsidR="00D60D11">
          <w:t xml:space="preserve">should </w:t>
        </w:r>
      </w:ins>
      <w:r w:rsidR="00E0478C">
        <w:t xml:space="preserve">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w:t>
      </w:r>
      <w:ins w:id="19" w:author="McKay, Ryan" w:date="2024-07-09T15:00:00Z">
        <w:r w:rsidR="00D60D11">
          <w:t>should</w:t>
        </w:r>
      </w:ins>
      <w:del w:id="20" w:author="McKay, Ryan" w:date="2024-07-09T15:00:00Z">
        <w:r w:rsidR="00E0478C" w:rsidDel="00D60D11">
          <w:delText>do</w:delText>
        </w:r>
      </w:del>
      <w:r w:rsidR="00E0478C">
        <w:t xml:space="preserve"> they accept the </w:t>
      </w:r>
      <w:r w:rsidR="0073146E">
        <w:t>currently visited</w:t>
      </w:r>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w:t>
      </w:r>
      <w:del w:id="21" w:author="McKay, Ryan" w:date="2024-07-09T15:01:00Z">
        <w:r w:rsidRPr="00D92074" w:rsidDel="00D60D11">
          <w:delText xml:space="preserve">favour </w:delText>
        </w:r>
      </w:del>
      <w:ins w:id="22" w:author="McKay, Ryan" w:date="2024-07-09T15:01:00Z">
        <w:r w:rsidR="00D60D11">
          <w:t>the hope</w:t>
        </w:r>
        <w:r w:rsidR="00D60D11" w:rsidRPr="00D92074">
          <w:t xml:space="preserve"> </w:t>
        </w:r>
      </w:ins>
      <w:r w:rsidRPr="00D92074">
        <w:t xml:space="preserve">of meeting </w:t>
      </w:r>
      <w:del w:id="23" w:author="McKay, Ryan" w:date="2024-07-09T15:01:00Z">
        <w:r w:rsidRPr="00D92074" w:rsidDel="00D60D11">
          <w:delText>new ones</w:delText>
        </w:r>
      </w:del>
      <w:ins w:id="24" w:author="McKay, Ryan" w:date="2024-07-09T15:01:00Z">
        <w:r w:rsidR="00D60D11">
          <w:t>better prospects</w:t>
        </w:r>
      </w:ins>
      <w:r w:rsidRPr="00D92074">
        <w:t xml:space="preserve">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74F1F218"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w:t>
      </w:r>
      <w:r w:rsidR="0073146E">
        <w:t>s</w:t>
      </w:r>
      <w:r w:rsidRPr="00D92074">
        <w:t xml:space="preserve"> researchers </w:t>
      </w:r>
      <w:r w:rsidRPr="00D92074">
        <w:lastRenderedPageBreak/>
        <w:t xml:space="preserve">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74273A32" w:rsidR="00705D9D" w:rsidRDefault="007852B7">
      <w:pPr>
        <w:pStyle w:val="Body"/>
        <w:spacing w:after="120" w:line="480" w:lineRule="auto"/>
        <w:ind w:firstLine="720"/>
      </w:pPr>
      <w:r w:rsidRPr="00D92074">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w:t>
      </w:r>
      <w:ins w:id="25" w:author="McKay, Ryan" w:date="2024-07-09T15:02:00Z">
        <w:r w:rsidR="00016FB9">
          <w:t xml:space="preserve">must </w:t>
        </w:r>
      </w:ins>
      <w:r w:rsidR="00CB3195" w:rsidRPr="00D92074">
        <w:t>decide</w:t>
      </w:r>
      <w:del w:id="26" w:author="McKay, Ryan" w:date="2024-07-09T15:02:00Z">
        <w:r w:rsidR="00CB3195" w:rsidRPr="00D92074" w:rsidDel="00016FB9">
          <w:delText>s</w:delText>
        </w:r>
      </w:del>
      <w:r w:rsidR="00CB3195" w:rsidRPr="00D92074">
        <w:t>, for each option, whether to stop sampling and choose that option, under the condition that rejected options cannot be returned to later (e.g., refused flats are then offered to others and so become unavailable).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r w:rsidR="00FF0BF0" w:rsidRPr="00D92074">
        <w:t>currently viewed</w:t>
      </w:r>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55AFDA24" w14:textId="77777777" w:rsidR="004421F3" w:rsidRDefault="00F57CF9">
      <w:pPr>
        <w:pStyle w:val="Body"/>
        <w:spacing w:after="120" w:line="480" w:lineRule="auto"/>
        <w:ind w:firstLine="720"/>
        <w:rPr>
          <w:ins w:id="27" w:author="McKay, Ryan" w:date="2024-07-09T15:06:00Z"/>
        </w:rPr>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humans </w:t>
      </w:r>
      <w:commentRangeStart w:id="28"/>
      <w:ins w:id="29" w:author="McKay, Ryan" w:date="2024-07-09T15:04:00Z">
        <w:r w:rsidR="00197F37">
          <w:t>often</w:t>
        </w:r>
      </w:ins>
      <w:commentRangeEnd w:id="28"/>
      <w:ins w:id="30" w:author="McKay, Ryan" w:date="2024-07-09T15:05:00Z">
        <w:r w:rsidR="00197F37">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8"/>
        </w:r>
      </w:ins>
      <w:ins w:id="31" w:author="McKay, Ryan" w:date="2024-07-09T15:04:00Z">
        <w:r w:rsidR="00197F37">
          <w:t xml:space="preserve"> </w:t>
        </w:r>
      </w:ins>
      <w:r w:rsidR="00381075" w:rsidRPr="00D92074">
        <w:t xml:space="preserve">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w:t>
      </w:r>
      <w:r w:rsidR="003B2B19" w:rsidRPr="003B2B19">
        <w:lastRenderedPageBreak/>
        <w:t xml:space="preserve">Here, we have adapted the economic task first reported by Costa and Averbeck (2015). In our version, participants attempt to choose high-ranking smart phone prices. </w:t>
      </w:r>
    </w:p>
    <w:p w14:paraId="65C5D4A3" w14:textId="2E643772" w:rsidR="00381075" w:rsidRPr="00D92074" w:rsidRDefault="009C005C">
      <w:pPr>
        <w:pStyle w:val="Body"/>
        <w:spacing w:after="120" w:line="480" w:lineRule="auto"/>
        <w:ind w:firstLine="720"/>
      </w:pPr>
      <w:commentRangeStart w:id="32"/>
      <w:proofErr w:type="gramStart"/>
      <w:r>
        <w:t>However</w:t>
      </w:r>
      <w:commentRangeEnd w:id="32"/>
      <w:proofErr w:type="gramEnd"/>
      <w:r w:rsidR="004421F3">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2"/>
      </w:r>
      <w:r>
        <w:t>, undersampling bias is by no means universal. For example</w:t>
      </w:r>
      <w:r w:rsidR="00381075" w:rsidRPr="00D92074">
        <w:t xml:space="preserve">, </w:t>
      </w:r>
      <w:r>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w:t>
      </w:r>
      <w:r w:rsidR="00BF4B7B">
        <w:t>modelling</w:t>
      </w:r>
      <w:r w:rsidR="008E5886" w:rsidRPr="00D92074">
        <w:t xml:space="preserve"> </w:t>
      </w:r>
      <w:r w:rsidR="00381075" w:rsidRPr="00D92074">
        <w:t xml:space="preserve">methods that </w:t>
      </w:r>
      <w:r w:rsidR="00294163">
        <w:t>might have ameliorated the undersampling bias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 xml:space="preserve">We implemented full information optimal stopping problems in which participants </w:t>
      </w:r>
      <w:commentRangeStart w:id="33"/>
      <w:r w:rsidRPr="00D92074">
        <w:t>attempted to choose the</w:t>
      </w:r>
      <w:r w:rsidRPr="00EF5897">
        <w:t xml:space="preserve"> </w:t>
      </w:r>
      <w:r w:rsidRPr="00D92074">
        <w:t>price of a mobile phone contract that they most preferred</w:t>
      </w:r>
      <w:commentRangeEnd w:id="33"/>
      <w:r w:rsidR="001740C7">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3"/>
      </w:r>
      <w:r w:rsidRPr="00D92074">
        <w:t>. Prices used for</w:t>
      </w:r>
      <w:r w:rsidRPr="00EF5897">
        <w:t xml:space="preserve"> </w:t>
      </w:r>
      <w:r w:rsidRPr="00D92074">
        <w:lastRenderedPageBreak/>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3B359B42"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w:t>
      </w:r>
      <w:r w:rsidR="004F745D">
        <w:t xml:space="preserve">gradually </w:t>
      </w:r>
      <w:r w:rsidRPr="00D92074">
        <w:t xml:space="preserve">viewed the full distribution of prices that could appear as options later </w:t>
      </w:r>
      <w:r w:rsidR="004F745D">
        <w:t>by</w:t>
      </w:r>
      <w:r w:rsidRPr="00D92074">
        <w:t xml:space="preserve"> rat</w:t>
      </w:r>
      <w:r w:rsidR="004F745D">
        <w:t>ing every</w:t>
      </w:r>
      <w:r w:rsidRPr="00D92074">
        <w:t xml:space="preserve"> </w:t>
      </w:r>
      <w:r w:rsidR="004F745D">
        <w:t xml:space="preserve">price </w:t>
      </w:r>
      <w:r w:rsidRPr="00D92074">
        <w:t xml:space="preserve">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34"/>
      <w:r w:rsidRPr="00D92074">
        <w:t>OV</w:t>
      </w:r>
      <w:commentRangeEnd w:id="34"/>
      <w:r w:rsidRPr="00EF5897">
        <w:commentReference w:id="34"/>
      </w:r>
      <w:r w:rsidRPr="00D92074">
        <w:t xml:space="preserve">) and other models operate on the subjective value of the prices (SV), derived from the ratings measured during phase 1. In </w:t>
      </w:r>
      <w:commentRangeStart w:id="35"/>
      <w:r w:rsidRPr="00D92074">
        <w:t>phase</w:t>
      </w:r>
      <w:ins w:id="36" w:author="McKay, Ryan" w:date="2024-07-09T15:26:00Z">
        <w:r w:rsidR="00407C72">
          <w:t xml:space="preserve"> </w:t>
        </w:r>
      </w:ins>
      <w:r w:rsidRPr="00D92074">
        <w:t>1</w:t>
      </w:r>
      <w:commentRangeEnd w:id="35"/>
      <w:r w:rsidR="00407C72">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35"/>
      </w:r>
      <w:r w:rsidRPr="00D92074">
        <w:t xml:space="preserve">,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w:t>
      </w:r>
      <w:r w:rsidR="00C3276D">
        <w:t>then</w:t>
      </w:r>
      <w:r w:rsidRPr="00D92074">
        <w:t xml:space="preserve">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617AAEEF"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w:t>
      </w:r>
      <w:r w:rsidR="00211A9B">
        <w:t>price</w:t>
      </w:r>
      <w:r w:rsidRPr="00D92074">
        <w:t xml:space="preserve"> (rendering it no longer accessible) and sample a new one, or to take / choose that </w:t>
      </w:r>
      <w:r w:rsidR="00211A9B">
        <w:t>price</w:t>
      </w:r>
      <w:r w:rsidRPr="00D92074">
        <w:t xml:space="preserve">, which </w:t>
      </w:r>
      <w:del w:id="37" w:author="McKay, Ryan" w:date="2024-07-09T15:28:00Z">
        <w:r w:rsidRPr="00D92074" w:rsidDel="00407C72">
          <w:delText xml:space="preserve">stops </w:delText>
        </w:r>
      </w:del>
      <w:ins w:id="38" w:author="McKay, Ryan" w:date="2024-07-09T15:28:00Z">
        <w:r w:rsidR="00407C72">
          <w:t>terminates</w:t>
        </w:r>
        <w:r w:rsidR="00407C72" w:rsidRPr="00D92074">
          <w:t xml:space="preserve"> </w:t>
        </w:r>
      </w:ins>
      <w:r w:rsidRPr="00D92074">
        <w:t xml:space="preserve">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lastRenderedPageBreak/>
        <w:t xml:space="preserve">Ideal observer optimality model </w:t>
      </w:r>
    </w:p>
    <w:p w14:paraId="12E8AABB" w14:textId="4C54DE27" w:rsidR="00CD408A" w:rsidRPr="0074753B" w:rsidRDefault="006058E8" w:rsidP="0074753B">
      <w:pPr>
        <w:pStyle w:val="Body"/>
        <w:spacing w:after="288" w:line="480" w:lineRule="auto"/>
        <w:ind w:firstLine="720"/>
        <w:rPr>
          <w:rFonts w:cs="Calibri"/>
        </w:rPr>
      </w:pPr>
      <w:r w:rsidRPr="00245C2B">
        <w:rPr>
          <w:rStyle w:val="cf01"/>
          <w:rFonts w:ascii="Calibri" w:hAnsi="Calibri" w:cs="Calibri"/>
          <w:sz w:val="22"/>
          <w:szCs w:val="22"/>
        </w:rPr>
        <w:t xml:space="preserve">To analyse the optimal stopping task, we compared the number of options </w:t>
      </w:r>
      <w:del w:id="39" w:author="McKay, Ryan" w:date="2024-07-09T15:28:00Z">
        <w:r w:rsidRPr="00245C2B" w:rsidDel="00407C72">
          <w:rPr>
            <w:rStyle w:val="cf01"/>
            <w:rFonts w:ascii="Calibri" w:hAnsi="Calibri" w:cs="Calibri"/>
            <w:sz w:val="22"/>
            <w:szCs w:val="22"/>
          </w:rPr>
          <w:delText xml:space="preserve">sampled by </w:delText>
        </w:r>
      </w:del>
      <w:r w:rsidRPr="00245C2B">
        <w:rPr>
          <w:rStyle w:val="cf01"/>
          <w:rFonts w:ascii="Calibri" w:hAnsi="Calibri" w:cs="Calibri"/>
          <w:sz w:val="22"/>
          <w:szCs w:val="22"/>
        </w:rPr>
        <w:t xml:space="preserve">our participants </w:t>
      </w:r>
      <w:ins w:id="40" w:author="McKay, Ryan" w:date="2024-07-09T15:28:00Z">
        <w:r w:rsidR="00407C72">
          <w:rPr>
            <w:rStyle w:val="cf01"/>
            <w:rFonts w:ascii="Calibri" w:hAnsi="Calibri" w:cs="Calibri"/>
            <w:sz w:val="22"/>
            <w:szCs w:val="22"/>
          </w:rPr>
          <w:t xml:space="preserve">sampled </w:t>
        </w:r>
      </w:ins>
      <w:r w:rsidRPr="00245C2B">
        <w:rPr>
          <w:rStyle w:val="cf01"/>
          <w:rFonts w:ascii="Calibri" w:hAnsi="Calibri" w:cs="Calibri"/>
          <w:sz w:val="22"/>
          <w:szCs w:val="22"/>
        </w:rPr>
        <w:t xml:space="preserve">before choosing an option to that of an ideal observer model. The ideal observer model 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w:t>
      </w:r>
      <w:ins w:id="41" w:author="McKay, Ryan" w:date="2024-07-09T15:12:00Z">
        <w:r w:rsidR="0074753B">
          <w:rPr>
            <w:rFonts w:cs="Calibri"/>
          </w:rPr>
          <w:t xml:space="preserve">optimality model for the </w:t>
        </w:r>
      </w:ins>
      <w:r w:rsidRPr="00245C2B">
        <w:rPr>
          <w:rFonts w:cs="Calibri"/>
        </w:rPr>
        <w:t xml:space="preserve">full information problem </w:t>
      </w:r>
      <w:del w:id="42" w:author="McKay, Ryan" w:date="2024-07-09T15:13:00Z">
        <w:r w:rsidRPr="00245C2B" w:rsidDel="0074753B">
          <w:rPr>
            <w:rFonts w:cs="Calibri"/>
          </w:rPr>
          <w:delText xml:space="preserve">optimality model </w:delText>
        </w:r>
      </w:del>
      <w:r w:rsidRPr="00245C2B">
        <w:rPr>
          <w:rFonts w:cs="Calibri"/>
        </w:rPr>
        <w:t xml:space="preserve">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lastRenderedPageBreak/>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5BF199E2"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 xml:space="preserve">instructions that </w:t>
      </w:r>
      <w:r w:rsidRPr="00D92074">
        <w:rPr>
          <w:rFonts w:cs="Calibri"/>
        </w:rPr>
        <w:lastRenderedPageBreak/>
        <w:t>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r w:rsidR="00207F47" w:rsidRPr="00D92074">
        <w:t>second-best</w:t>
      </w:r>
      <w:r w:rsidRPr="00D92074">
        <w:t xml:space="preserve"> rank, one star for the third</w:t>
      </w:r>
      <w:r w:rsidR="00207F47">
        <w:t>-</w:t>
      </w:r>
      <w:r w:rsidRPr="00D92074">
        <w:t>best rank and zero stars for any other ranks.</w:t>
      </w:r>
    </w:p>
    <w:p w14:paraId="3CA467C0" w14:textId="22C3A8BC" w:rsidR="00CD408A" w:rsidRPr="00EF5897" w:rsidRDefault="00000000">
      <w:pPr>
        <w:pStyle w:val="Body"/>
        <w:spacing w:after="288" w:line="480" w:lineRule="auto"/>
        <w:ind w:firstLine="720"/>
      </w:pPr>
      <w:r w:rsidRPr="00D92074">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62E7B0B5"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xml:space="preserve">) </w:t>
      </w:r>
      <w:r w:rsidR="006C75EA">
        <w:t>or</w:t>
      </w:r>
      <w:r w:rsidR="00344A67">
        <w:t xml:space="preserve"> ideal observer subjective values (</w:t>
      </w:r>
      <w:r w:rsidRPr="008115E1">
        <w:t>IO SV</w:t>
      </w:r>
      <w:r w:rsidR="00344A67">
        <w:t>)</w:t>
      </w:r>
      <w:r w:rsidRPr="008115E1">
        <w:t xml:space="preserve">. In </w:t>
      </w:r>
      <w:r w:rsidR="006C75EA">
        <w:t xml:space="preserve">some </w:t>
      </w:r>
      <w:r w:rsidRPr="008115E1">
        <w:t>previous studies</w:t>
      </w:r>
      <w:r w:rsidR="006C75EA">
        <w:t xml:space="preserve"> of price decisions</w:t>
      </w:r>
      <w:r w:rsidRPr="008115E1">
        <w:t xml:space="preserve">, the mean and variance of the generating distribution has been fixed in advance by the mean and variance of the distribution </w:t>
      </w:r>
      <w:r w:rsidR="006C75EA">
        <w:t xml:space="preserve">of objective prices </w:t>
      </w:r>
      <w:r w:rsidRPr="008115E1">
        <w:t xml:space="preserve">(e.g., Baumann et al., 2020). We implemented </w:t>
      </w:r>
      <w:r w:rsidR="006C75EA">
        <w:t>an</w:t>
      </w:r>
      <w:r w:rsidRPr="008115E1">
        <w:t xml:space="preserve"> IO OV procedure </w:t>
      </w:r>
      <w:r w:rsidR="006C75EA">
        <w:t xml:space="preserve">like this one </w:t>
      </w:r>
      <w:r w:rsidR="00A33D00">
        <w:t>for</w:t>
      </w:r>
      <w:r w:rsidRPr="008115E1">
        <w:t xml:space="preserve"> all the study conditions reported herein. This </w:t>
      </w:r>
      <w:r w:rsidR="006C75EA">
        <w:t xml:space="preserve">IO </w:t>
      </w:r>
      <w:r w:rsidRPr="008115E1">
        <w:t>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542D73" w:rsidRPr="00D92074">
        <w:t>In the conditions for which we had subjective values from the initial phase available</w:t>
      </w:r>
      <w:r w:rsidR="00542D73">
        <w:t xml:space="preserve"> </w:t>
      </w:r>
      <w:r w:rsidR="00542D73" w:rsidRPr="00D92074">
        <w:t xml:space="preserve">(Pilot full, </w:t>
      </w:r>
      <w:r w:rsidR="00542D73" w:rsidRPr="00D92074">
        <w:lastRenderedPageBreak/>
        <w:t>Study 1 full condition, Study 1 ratings condition, Study 2 and both sequence length conditions of Study 3</w:t>
      </w:r>
      <w:proofErr w:type="gramStart"/>
      <w:r w:rsidR="00542D73" w:rsidRPr="00D92074">
        <w:t>),</w:t>
      </w:r>
      <w:r w:rsidR="00660A65">
        <w:t>,</w:t>
      </w:r>
      <w:proofErr w:type="gramEnd"/>
      <w:r w:rsidR="00660A65">
        <w:t xml:space="preserve"> we could also build an </w:t>
      </w:r>
      <w:r w:rsidR="0015493D">
        <w:t>IO SV</w:t>
      </w:r>
      <w:r w:rsidR="00D22CAB">
        <w:t xml:space="preserve"> model</w:t>
      </w:r>
      <w:r w:rsidR="00542D73">
        <w:t>. The second way of computing an IO model</w:t>
      </w:r>
      <w:r w:rsidR="00D22CAB">
        <w:t xml:space="preserve">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 xml:space="preserve">exactly equal the raw price values, especially in their scaling, which may be relevant to full information problems. </w:t>
      </w:r>
      <w:r w:rsidR="00542D73">
        <w:t>W</w:t>
      </w:r>
      <w:r w:rsidRPr="00D92074">
        <w:t>e used each 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6C566863"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w:t>
      </w:r>
      <w:r w:rsidR="00E51D32">
        <w:t xml:space="preserve">when </w:t>
      </w:r>
      <w:r w:rsidR="0074165A">
        <w:t xml:space="preserve">empirically </w:t>
      </w:r>
      <w:r w:rsidR="00E51D32">
        <w:t>compared to participants’ strategies</w:t>
      </w:r>
      <w:r w:rsidRPr="00D92074">
        <w:t xml:space="preserve">, whether it changes the assessment of participant bias. </w:t>
      </w:r>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r w:rsidR="00EA7679">
        <w:t>.</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w:t>
      </w:r>
      <w:r w:rsidRPr="00D92074">
        <w:lastRenderedPageBreak/>
        <w:t>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fitted them to participant</w:t>
      </w:r>
      <w:r w:rsidR="00EF7F79">
        <w:t xml:space="preserve">s’ </w:t>
      </w:r>
      <w:r w:rsidRPr="00D92074">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w:t>
      </w:r>
      <w:r w:rsidRPr="00D92074">
        <w:lastRenderedPageBreak/>
        <w:t xml:space="preserve">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(Supplementary Procedures Text A and Supplementary Figures S2 and S3). </w:t>
      </w:r>
      <w:r w:rsidR="00842B1A">
        <w:t xml:space="preserve">Two other theoretically 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The model that best-fit the most participants presumably was the sampling strategy most often used by participants in our sample.</w:t>
      </w:r>
    </w:p>
    <w:p w14:paraId="5F3FCA4C" w14:textId="7DFC0FDA"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mathematical solution</w:t>
      </w:r>
      <w:r w:rsidR="00D971CD">
        <w:t xml:space="preserve"> that is </w:t>
      </w:r>
      <w:r w:rsidR="00D971CD" w:rsidRPr="00D92074">
        <w:t>relatively simple</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values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w:t>
      </w:r>
      <w:r w:rsidRPr="00D92074">
        <w:lastRenderedPageBreak/>
        <w:t xml:space="preserve">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7C444EB1"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r w:rsidR="007F7901" w:rsidRPr="00D92074">
        <w:t>negatively valued</w:t>
      </w:r>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679068F1" w:rsidR="00CD408A" w:rsidRPr="00EF5897" w:rsidRDefault="00000000">
      <w:pPr>
        <w:pStyle w:val="Body"/>
        <w:spacing w:after="288" w:line="480" w:lineRule="auto"/>
        <w:ind w:firstLine="720"/>
        <w:rPr>
          <w:sz w:val="20"/>
        </w:rPr>
      </w:pPr>
      <w:r w:rsidRPr="00D92074">
        <w:lastRenderedPageBreak/>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w:t>
      </w:r>
      <w:r w:rsidR="00EF3185">
        <w:rPr>
          <w:i/>
          <w:iCs/>
        </w:rPr>
        <w:t>P</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undersampling by making the current option appear more appealing compared to the </w:t>
      </w:r>
      <w:r w:rsidR="00EF3185" w:rsidRPr="00D92074">
        <w:t>artificially</w:t>
      </w:r>
      <w:r w:rsidR="00EF3185">
        <w:t xml:space="preserve"> deflated</w:t>
      </w:r>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60E567D7" w14:textId="4B5EF7E3" w:rsidR="00CD408A" w:rsidRPr="00EF5897" w:rsidRDefault="00000000" w:rsidP="00EE7850">
      <w:pPr>
        <w:pStyle w:val="Body"/>
        <w:spacing w:after="288" w:line="480" w:lineRule="auto"/>
      </w:pPr>
      <w:r w:rsidRPr="00D92074">
        <w:tab/>
      </w:r>
      <w:r w:rsidR="00432A05">
        <w:t xml:space="preserve">We used </w:t>
      </w:r>
      <w:r w:rsidRPr="00D92074">
        <w:t xml:space="preserve">Gorilla Experiment Builder (Anwyl-Irvine et al., 2020) to create and host Pilot baseline and Pilot full studies. For Pilot baseline, we </w:t>
      </w:r>
      <w:r w:rsidR="00432A05">
        <w:t>attempted to</w:t>
      </w:r>
      <w:r w:rsidRPr="00D92074">
        <w:t xml:space="preserve"> replicate participant undersampling bias (Cardinale, et al., 2021; Costa &amp; Averbeck, 2015), in which participants sampled fewer options </w:t>
      </w:r>
      <w:r w:rsidR="00EE7850">
        <w:t xml:space="preserve">than </w:t>
      </w:r>
      <w:r w:rsidRPr="00D92074">
        <w:t xml:space="preserve">the ideal observer model. Therefore, </w:t>
      </w:r>
      <w:proofErr w:type="gramStart"/>
      <w:r w:rsidR="00EE7850">
        <w:t>The</w:t>
      </w:r>
      <w:proofErr w:type="gramEnd"/>
      <w:r w:rsidR="00EE7850">
        <w:t xml:space="preserve"> methods of Pilot baseless were</w:t>
      </w:r>
      <w:r w:rsidRPr="00D92074">
        <w:t xml:space="preserve"> matched </w:t>
      </w:r>
      <w:r w:rsidR="00EE7850">
        <w:t xml:space="preserve">to </w:t>
      </w:r>
      <w:r w:rsidRPr="00D92074">
        <w:t xml:space="preserve">Costa and Averbeck (2015) as closely as was practical, while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r w:rsidR="0018363D" w:rsidRPr="00D92074">
        <w:lastRenderedPageBreak/>
        <w:t>previously rejected</w:t>
      </w:r>
      <w:r w:rsidRPr="00D92074">
        <w:t xml:space="preserve"> option values and the number of options remaining in the sequence. </w:t>
      </w:r>
      <w:r w:rsidR="00D8643C">
        <w:t xml:space="preserve">Each </w:t>
      </w:r>
      <w:r w:rsidRPr="00D92074">
        <w:t>sequence used a</w:t>
      </w:r>
      <w:r w:rsidR="0018363D">
        <w:t xml:space="preserve"> fixed</w:t>
      </w:r>
      <w:r w:rsidRPr="00D92074">
        <w:t xml:space="preserve"> order of </w:t>
      </w:r>
      <w:r w:rsidR="00D8643C">
        <w:t xml:space="preserve">12 </w:t>
      </w:r>
      <w:r w:rsidRPr="00D92074">
        <w:t>option values</w:t>
      </w:r>
      <w:r w:rsidR="0018363D">
        <w:t xml:space="preserve">, </w:t>
      </w:r>
      <w:r w:rsidRPr="00D92074">
        <w:t>so a given sequence</w:t>
      </w:r>
      <w:r w:rsidRPr="00EF5897">
        <w:rPr>
          <w:rtl/>
        </w:rPr>
        <w:t>’</w:t>
      </w:r>
      <w:r w:rsidRPr="00D92074">
        <w:t>s option values and their order within the sequence was identical for every participant (and corresponding model</w:t>
      </w:r>
      <w:r w:rsidR="004C1556">
        <w:t>s</w:t>
      </w:r>
      <w:r w:rsidRPr="00D92074">
        <w:t xml:space="preserve">), although the sequences themselves were intermixed randomly. </w:t>
      </w: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22BA64B1">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2953CBDC" w:rsidR="00CD408A" w:rsidRDefault="00000000">
                        <w:pPr>
                          <w:pStyle w:val="Body"/>
                        </w:pPr>
                        <w:r>
                          <w:rPr>
                            <w:lang w:val="en-US"/>
                          </w:rPr>
                          <w:t>Figure 1. Paradigm</w:t>
                        </w:r>
                        <w:r w:rsidR="00F26F3B">
                          <w:rPr>
                            <w:lang w:val="en-US"/>
                          </w:rPr>
                          <w:t xml:space="preserve">s </w:t>
                        </w:r>
                        <w:r>
                          <w:rPr>
                            <w:lang w:val="en-US"/>
                          </w:rPr>
                          <w:t>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B4E81D7"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r w:rsidR="00FF0A8E" w:rsidRPr="00D92074">
        <w:t>second</w:t>
      </w:r>
      <w:r w:rsidR="00FF0A8E">
        <w:t>-best</w:t>
      </w:r>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time than an hour). Once a choice was made, participants viewed a feedback screen that informed </w:t>
      </w:r>
      <w:r w:rsidRPr="00D92074">
        <w:lastRenderedPageBreak/>
        <w:t xml:space="preserve">them of their winnings for that sequence. The paradigm utilised fixed screen timings, meaning that participants automatically advanced through the screens, except when asked to </w:t>
      </w:r>
      <w:r w:rsidR="00FF0A8E" w:rsidRPr="00D92074">
        <w:t>decide</w:t>
      </w:r>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w:t>
      </w:r>
      <w:r w:rsidRPr="00D92074">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7712AE6C">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41A22733"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 xml:space="preserve">&gt; 3 (i.e., moderate evidence </w:t>
                        </w:r>
                        <w:r w:rsidR="0058747E">
                          <w:rPr>
                            <w:lang w:val="en-US"/>
                          </w:rPr>
                          <w:t>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205515A6">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43"/>
      <w:commentRangeEnd w:id="43"/>
      <w:r w:rsidRPr="00EF5897">
        <w:commentReference w:id="43"/>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36BE29C8"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4662E6">
        <w:t>sampled less</w:t>
      </w:r>
      <w:r w:rsidR="00B718F0">
        <w:t xml:space="preserve"> </w:t>
      </w:r>
      <w:r w:rsidR="00144675">
        <w:t>in Pilot</w:t>
      </w:r>
      <w:r w:rsidR="004662E6">
        <w:t xml:space="preserve"> full</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8E4B13">
        <w:t>Study 1 will address what methods alter</w:t>
      </w:r>
      <w:r w:rsidR="00170ED9">
        <w:t>ed</w:t>
      </w:r>
      <w:r w:rsidR="008E4B13">
        <w:t xml:space="preserve"> the </w:t>
      </w:r>
      <w:r w:rsidR="00170ED9">
        <w:t>IO model’s</w:t>
      </w:r>
      <w:r w:rsidR="008E4B13">
        <w:t xml:space="preserve"> sampling rates </w:t>
      </w:r>
      <w:r w:rsidR="00170ED9">
        <w:t xml:space="preserve">in the full condition. </w:t>
      </w:r>
      <w:r w:rsidR="006C4393">
        <w:t>To anticipate</w:t>
      </w:r>
      <w:r w:rsidR="008E4B13">
        <w:t xml:space="preserve"> Study 1</w:t>
      </w:r>
      <w:r w:rsidR="006C4393">
        <w:t xml:space="preserve">, </w:t>
      </w:r>
      <w:r w:rsidR="00B1620E">
        <w:t>we will see</w:t>
      </w:r>
      <w:r w:rsidR="00A0618C">
        <w:t xml:space="preserve"> that t</w:t>
      </w:r>
      <w:r w:rsidRPr="00DF7E98">
        <w:t xml:space="preserve">he IO models </w:t>
      </w:r>
      <w:r w:rsidR="00170ED9">
        <w:t>sample less</w:t>
      </w:r>
      <w:r w:rsidRPr="00DF7E98">
        <w:t xml:space="preserve">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170ED9">
        <w:t>but</w:t>
      </w:r>
      <w:r w:rsidR="00A0618C">
        <w:t xml:space="preserve"> </w:t>
      </w:r>
      <w:r w:rsidR="00170ED9">
        <w:t>sample</w:t>
      </w:r>
      <w:r w:rsidR="00A0618C">
        <w:t xml:space="preserve"> </w:t>
      </w:r>
      <w:r w:rsidR="00170ED9">
        <w:t>more</w:t>
      </w:r>
      <w:r w:rsidR="00A0618C">
        <w:t xml:space="preserve"> when only the top three ranks are rewarded (as in Pilot baseline)</w:t>
      </w:r>
      <w:r w:rsidR="00170ED9">
        <w:t>. P</w:t>
      </w:r>
      <w:r w:rsidR="00A0618C">
        <w:t>articipants</w:t>
      </w:r>
      <w:r w:rsidR="00170ED9">
        <w:t>, unlike the IO models,</w:t>
      </w:r>
      <w:r w:rsidR="00A0618C">
        <w:t xml:space="preserve"> </w:t>
      </w:r>
      <w:r w:rsidR="00170ED9">
        <w:t>will be seen in Study 1 to be</w:t>
      </w:r>
      <w:r w:rsidR="00A0618C">
        <w:t xml:space="preserve"> relatively insensitive to the payoff scheme. </w:t>
      </w:r>
    </w:p>
    <w:p w14:paraId="4F659525" w14:textId="6BFA1836"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r w:rsidR="00850EFD">
        <w:t>all</w:t>
      </w:r>
      <w:r>
        <w:t xml:space="preserve"> our later studies: The most 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44" w:name="_Hlk155271418"/>
    </w:p>
    <w:bookmarkEnd w:id="44"/>
    <w:p w14:paraId="2FF9C220" w14:textId="77777777" w:rsidR="00CD408A" w:rsidRPr="00EF5897" w:rsidRDefault="00000000">
      <w:pPr>
        <w:pStyle w:val="Body"/>
        <w:spacing w:after="288" w:line="480" w:lineRule="auto"/>
      </w:pPr>
      <w:r w:rsidRPr="00D92074">
        <w:lastRenderedPageBreak/>
        <w:t>Study 1</w:t>
      </w:r>
    </w:p>
    <w:p w14:paraId="1B991FD7" w14:textId="65BFC8A7"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3C04BB">
        <w:t>above we reported how we</w:t>
      </w:r>
      <w:r w:rsidR="00292501">
        <w:t xml:space="preserve">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w:t>
      </w:r>
      <w:r w:rsidR="007117BC">
        <w:t>. Above, we also report how</w:t>
      </w:r>
      <w:r w:rsidRPr="00D92074">
        <w:t xml:space="preserve"> </w:t>
      </w:r>
      <w:r w:rsidR="007117BC">
        <w:t>the</w:t>
      </w:r>
      <w:r w:rsidRPr="00D92074">
        <w:t xml:space="preserve"> </w:t>
      </w:r>
      <w:r w:rsidR="007A2B49">
        <w:t>Pilot full</w:t>
      </w:r>
      <w:r w:rsidR="007117BC">
        <w:t xml:space="preserve"> study</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007117BC">
        <w:t>that reduces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t>Procedures</w:t>
      </w:r>
    </w:p>
    <w:p w14:paraId="3F3DC9F0" w14:textId="44679708" w:rsidR="00CD408A" w:rsidRPr="00EF5897" w:rsidRDefault="00000000">
      <w:pPr>
        <w:pStyle w:val="Body"/>
        <w:spacing w:after="288" w:line="480" w:lineRule="auto"/>
        <w:ind w:firstLine="720"/>
      </w:pPr>
      <w:r w:rsidRPr="00D92074">
        <w:lastRenderedPageBreak/>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387B8A0F"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r w:rsidR="00EC10FC" w:rsidRPr="00D92074">
        <w:t>Like</w:t>
      </w:r>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5"/>
      <w:r w:rsidR="009814E3">
        <w:t>Study 1</w:t>
      </w:r>
      <w:r w:rsidR="009814E3" w:rsidRPr="00D92074">
        <w:t xml:space="preserve"> </w:t>
      </w:r>
      <w:r w:rsidRPr="00D92074">
        <w:t>baseline</w:t>
      </w:r>
      <w:commentRangeEnd w:id="45"/>
      <w:r w:rsidRPr="00EF5897">
        <w:commentReference w:id="45"/>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baseline condition with the exception that participants did not receive the monetary incentivisation </w:t>
      </w:r>
      <w:r w:rsidRPr="00D92074">
        <w:lastRenderedPageBreak/>
        <w:t xml:space="preserve">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w:t>
      </w:r>
      <w:r w:rsidR="00EC10FC">
        <w:t>this condition</w:t>
      </w:r>
      <w:r w:rsidRPr="00D92074">
        <w:t xml:space="preserve"> incorporated </w:t>
      </w:r>
      <w:r w:rsidR="00EC10FC">
        <w:t xml:space="preserve">a “next” button in the </w:t>
      </w:r>
      <w:r w:rsidRPr="00D92074">
        <w:t xml:space="preserve">top right corner of every option screen. This </w:t>
      </w:r>
      <w:r w:rsidR="00EC10FC">
        <w:t xml:space="preserve">button </w:t>
      </w:r>
      <w:r w:rsidRPr="00D92074">
        <w:t xml:space="preserve">ensured that </w:t>
      </w:r>
      <w:r w:rsidR="00EC10FC">
        <w:t>participants controlled the pace of the study, rather than screens advancing automatically with fixed timings</w:t>
      </w:r>
      <w:r w:rsidRPr="00D92074">
        <w:t xml:space="preserve">.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64211AA6"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affect</w:t>
      </w:r>
      <w:r w:rsidR="00D907F9">
        <w:t>s</w:t>
      </w:r>
      <w:r w:rsidRPr="00D92074">
        <w:t xml:space="preserve">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r w:rsidR="00D907F9" w:rsidRPr="00D92074">
        <w:t>Like</w:t>
      </w:r>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threshold </w:t>
      </w:r>
      <w:r w:rsidRPr="00EF5897">
        <w:rPr>
          <w:i/>
          <w:iCs/>
        </w:rPr>
        <w:t>BF</w:t>
      </w:r>
      <w:r w:rsidRPr="00EF5897">
        <w:rPr>
          <w:i/>
          <w:iCs/>
          <w:vertAlign w:val="subscript"/>
        </w:rPr>
        <w:t>10</w:t>
      </w:r>
      <w:r w:rsidRPr="00D92074">
        <w:t xml:space="preserve"> &gt; 3, </w:t>
      </w:r>
      <w:r w:rsidRPr="00D92074">
        <w:lastRenderedPageBreak/>
        <w:t xml:space="preserve">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commentRangeStart w:id="46"/>
      <w:r w:rsidRPr="00EF5897">
        <w:t>.</w:t>
      </w:r>
      <w:commentRangeEnd w:id="46"/>
      <w:r w:rsidRPr="00EF5897">
        <w:commentReference w:id="46"/>
      </w:r>
      <w:r w:rsidR="00B63688">
        <w:t xml:space="preserve"> </w:t>
      </w:r>
    </w:p>
    <w:p w14:paraId="29389EAB" w14:textId="283A9AA1" w:rsidR="00CD408A" w:rsidRPr="00EF5897" w:rsidRDefault="003425D5" w:rsidP="003425D5">
      <w:pPr>
        <w:pStyle w:val="Body"/>
        <w:spacing w:after="288" w:line="480" w:lineRule="auto"/>
        <w:ind w:firstLine="720"/>
      </w:pPr>
      <w:r>
        <w:t>Nevertheless, our manipulation of payoff scheme, but not any other task feature, sufficed to modulate the sampling rates of the IO models</w:t>
      </w:r>
      <w:r w:rsidR="00E03822">
        <w:t>. And participants’ sampling rates were not affected by any task feature.</w:t>
      </w:r>
      <w:r>
        <w:t xml:space="preserve">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r w:rsidR="005F4C59" w:rsidRPr="00D92074">
        <w:t>nearly identical</w:t>
      </w:r>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B2C57FE">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669FC568" w14:textId="07E83256" w:rsidR="00B709BC" w:rsidRDefault="003B632E" w:rsidP="001D1716">
      <w:pPr>
        <w:pStyle w:val="Body"/>
        <w:spacing w:after="288" w:line="480" w:lineRule="auto"/>
        <w:ind w:firstLine="720"/>
      </w:pPr>
      <w:r w:rsidRPr="00D92074">
        <w:lastRenderedPageBreak/>
        <w:t>The first row of Figure 5 shows</w:t>
      </w:r>
      <w:r>
        <w:t xml:space="preserve"> results for the</w:t>
      </w:r>
      <w:r w:rsidRPr="00D92074">
        <w:t xml:space="preserve"> two conditions with an initial rating phase (ratings and full)</w:t>
      </w:r>
      <w:r>
        <w:t xml:space="preserve"> and therefore with optimality measures from both IO SV and IO OV. </w:t>
      </w:r>
      <w:r w:rsidR="00B709BC">
        <w:t xml:space="preserve">Here, we see that Study 1 full is the only condition where participants (and IO models) were instructed to maximise the rank of their choices, instead of using a scheme that rewards only the top-three ranked options. It is also in the Study 1 full condition where IO sampled less than in the other conditions. </w:t>
      </w:r>
      <w:r>
        <w:t xml:space="preserve">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r w:rsidR="00B709BC">
        <w:t>eliminated</w:t>
      </w:r>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w:t>
      </w:r>
    </w:p>
    <w:p w14:paraId="25EDC921" w14:textId="5CDE191D" w:rsidR="00CD408A" w:rsidRPr="00EF5897" w:rsidRDefault="00CF5509" w:rsidP="001D1716">
      <w:pPr>
        <w:pStyle w:val="Body"/>
        <w:spacing w:after="288" w:line="480" w:lineRule="auto"/>
        <w:ind w:firstLine="720"/>
      </w:pPr>
      <w:r>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 xml:space="preserve">was greater in all the conditions that rewarded only the top three highest ranked choices, compared to the only </w:t>
      </w:r>
      <w:r w:rsidR="00B709BC">
        <w:t>condition</w:t>
      </w:r>
      <w:r w:rsidR="00B06F8D">
        <w:t xml:space="preserve"> that used a payoff scheme that rewarded all choices commensurate with the chosen option value (</w:t>
      </w:r>
      <w:r w:rsidR="004C1E55">
        <w:t>Study 1 full</w:t>
      </w:r>
      <w:r w:rsidR="00B06F8D">
        <w:t>)</w:t>
      </w:r>
      <w:r w:rsidR="008737C1">
        <w:t>.</w:t>
      </w:r>
      <w:r w:rsidR="004C1E55">
        <w:t xml:space="preserve"> </w:t>
      </w:r>
      <w:r w:rsidR="003B632E"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38B18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r w:rsidR="00152725">
                                <w:rPr>
                                  <w:lang w:val="en-US"/>
                                </w:rPr>
                                <w:t xml:space="preserve">behaviour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1652444"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w:t>
      </w:r>
      <w:r w:rsidR="00830D50">
        <w:t>ted</w:t>
      </w:r>
      <w:r>
        <w:t xml:space="preserve">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xml:space="preserve">. Overall, the evidence collectively favours BP models as the most common explanation of participants’ </w:t>
      </w:r>
      <w:proofErr w:type="spellStart"/>
      <w:proofErr w:type="gramStart"/>
      <w:r>
        <w:t>choices.</w:t>
      </w:r>
      <w:r w:rsidR="005122F0">
        <w:t>jn</w:t>
      </w:r>
      <w:proofErr w:type="spellEnd"/>
      <w:proofErr w:type="gramEnd"/>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2B1F2E2D" w:rsidR="00CD408A" w:rsidRPr="00EF5897" w:rsidRDefault="00000000">
      <w:pPr>
        <w:pStyle w:val="Body"/>
        <w:spacing w:after="288" w:line="480" w:lineRule="auto"/>
      </w:pPr>
      <w:r w:rsidRPr="00D92074">
        <w:tab/>
        <w:t>The Pilot full study and the Study 1 full condition showed that an optimal stopping task in which all choices are rewarded according to their value leads to reduced IO sampling</w:t>
      </w:r>
      <w:r w:rsidR="00DB582C">
        <w:t xml:space="preserve"> (i.e., the “full” conditions)</w:t>
      </w:r>
      <w:r w:rsidRPr="00D92074">
        <w:t xml:space="preserve">, compared to a </w:t>
      </w:r>
      <w:r w:rsidR="00367868">
        <w:t>raft</w:t>
      </w:r>
      <w:r w:rsidRPr="00D92074">
        <w:t xml:space="preserve"> of different conditions in which only the top three ranking choices were rewarded.  </w:t>
      </w:r>
      <w:r w:rsidR="00DB582C">
        <w:t xml:space="preserve">Participants, in contrast, maintained relatively low and invariant sampling rates across all conditions. </w:t>
      </w:r>
      <w:r w:rsidRPr="00D92074">
        <w:t xml:space="preserve">Consequently, </w:t>
      </w:r>
      <w:r w:rsidR="00DB582C">
        <w:t xml:space="preserve">the two full conditions (where there was not clear undersampling) created a situation where participants’ and IO sampling rates were quite close to each other, </w:t>
      </w:r>
      <w:r w:rsidRPr="00D92074">
        <w:t xml:space="preserve">making a direct assessment of bias in this condition difficult to determine with high precision. Our second study aimed to obtain a higher quality estimate of participant sampling bias in the full condition by overcoming </w:t>
      </w:r>
      <w:r w:rsidR="00C613EA">
        <w:t>some</w:t>
      </w:r>
      <w:r w:rsidRPr="00D92074">
        <w:t xml:space="preserve"> limitations of </w:t>
      </w:r>
      <w:r w:rsidR="005F58E0">
        <w:t xml:space="preserve">our </w:t>
      </w:r>
      <w:r w:rsidRPr="00D92074">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t>These design elements also provide largest dataset for theoretical model fitting yet.</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5531A7D" w:rsidR="00CD408A" w:rsidRPr="00EF5897" w:rsidRDefault="00000000">
      <w:pPr>
        <w:pStyle w:val="Body"/>
        <w:spacing w:after="288" w:line="480" w:lineRule="auto"/>
        <w:ind w:firstLine="720"/>
      </w:pPr>
      <w:r w:rsidRPr="00D92074">
        <w:lastRenderedPageBreak/>
        <w:t xml:space="preserve">One hundred </w:t>
      </w:r>
      <w:r w:rsidR="00DC4BAC" w:rsidRPr="00D92074">
        <w:t>fifty-one</w:t>
      </w:r>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FF25E1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47"/>
      <w:r w:rsidRPr="00D92074">
        <w:t>price</w:t>
      </w:r>
      <w:commentRangeEnd w:id="47"/>
      <w:r w:rsidRPr="00EF5897">
        <w:commentReference w:id="47"/>
      </w:r>
      <w:r w:rsidRPr="00D92074">
        <w:t xml:space="preserve"> via mouse click</w:t>
      </w:r>
      <w:r w:rsidR="002153CC">
        <w:t xml:space="preserve"> on the scale</w:t>
      </w:r>
      <w:r w:rsidRPr="00D92074">
        <w:t>. The mean (over participants) Pearson</w:t>
      </w:r>
      <w:r w:rsidRPr="00EF5897">
        <w:rPr>
          <w:rtl/>
        </w:rPr>
        <w:t>’</w:t>
      </w:r>
      <w:r w:rsidRPr="00D92074">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t>participant</w:t>
      </w:r>
      <w:r w:rsidRPr="00D92074">
        <w:t>-paced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32EB6A58"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r w:rsidR="00413A74">
        <w:t>we see</w:t>
      </w:r>
      <w:r w:rsidRPr="00D92074">
        <w:t xml:space="preserve"> that participants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6D000E84">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502FD7">
                                <w:rPr>
                                  <w:lang w:val="en-US"/>
                                </w:rPr>
                                <w:t xml:space="preserve">BP OV </w:t>
                              </w:r>
                              <w:r w:rsidR="00DA600F">
                                <w:rPr>
                                  <w:lang w:val="en-US"/>
                                </w:rPr>
                                <w:t>fits</w:t>
                              </w:r>
                              <w:r w:rsidR="00502FD7">
                                <w:rPr>
                                  <w:lang w:val="en-US"/>
                                </w:rPr>
                                <w:t xml:space="preserve"> behaviour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w:t>
      </w:r>
      <w:commentRangeStart w:id="48"/>
      <w:r w:rsidRPr="00D92074">
        <w:t xml:space="preserve">do </w:t>
      </w:r>
      <w:r w:rsidR="00A729B2">
        <w:t xml:space="preserve">not correspondingly </w:t>
      </w:r>
      <w:r w:rsidRPr="00D92074">
        <w:t>increase</w:t>
      </w:r>
      <w:commentRangeEnd w:id="48"/>
      <w:r w:rsidRPr="00EF5897">
        <w:commentReference w:id="48"/>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0A792F76" w:rsidR="00EB1299" w:rsidRDefault="00000000" w:rsidP="00331E89">
      <w:pPr>
        <w:pStyle w:val="Body"/>
        <w:spacing w:after="288" w:line="480" w:lineRule="auto"/>
      </w:pPr>
      <w:r w:rsidRPr="00EF5897">
        <w:tab/>
      </w:r>
      <w:commentRangeStart w:id="49"/>
      <w:commentRangeStart w:id="50"/>
      <w:r w:rsidRPr="00D92074">
        <w:t xml:space="preserve">Figure 2 </w:t>
      </w:r>
      <w:commentRangeEnd w:id="49"/>
      <w:r w:rsidRPr="00EF5897">
        <w:commentReference w:id="49"/>
      </w:r>
      <w:commentRangeEnd w:id="50"/>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50"/>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w:t>
      </w:r>
      <w:r w:rsidRPr="00EF5897">
        <w:t xml:space="preserve">at </w:t>
      </w:r>
      <w:r w:rsidRPr="00D92074">
        <w:t xml:space="preserve">a sequence length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001264D6">
        <w:t xml:space="preserve"> (as in the BP model)</w:t>
      </w:r>
      <w:r w:rsidRPr="00D92074">
        <w:t>, which discourages them from increasing their sampling</w:t>
      </w:r>
      <w:r w:rsidR="00BF3705">
        <w:t xml:space="preserve"> to </w:t>
      </w:r>
      <w:r w:rsidR="00331E89">
        <w:t>the</w:t>
      </w:r>
      <w:r w:rsidR="00BF3705">
        <w:t xml:space="preserve"> optimal degree </w:t>
      </w:r>
      <w:r w:rsidR="001264D6">
        <w:t>and</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3639C2E2">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505EBFF8" w:rsidR="00BF1A65" w:rsidRDefault="00030637" w:rsidP="00E37B25">
      <w:pPr>
        <w:spacing w:line="480" w:lineRule="auto"/>
        <w:ind w:firstLine="720"/>
        <w:rPr>
          <w:rFonts w:ascii="Calibri" w:hAnsi="Calibri" w:cs="Calibri"/>
          <w:sz w:val="22"/>
          <w:szCs w:val="22"/>
        </w:rPr>
      </w:pPr>
      <w:r>
        <w:rPr>
          <w:rFonts w:ascii="Calibri" w:hAnsi="Calibri" w:cs="Calibri"/>
          <w:sz w:val="22"/>
          <w:szCs w:val="22"/>
        </w:rPr>
        <w:t>Across three studies</w:t>
      </w:r>
      <w:r w:rsidR="00E37B25">
        <w:rPr>
          <w:rFonts w:ascii="Calibri" w:hAnsi="Calibri" w:cs="Calibri"/>
          <w:sz w:val="22"/>
          <w:szCs w:val="22"/>
        </w:rPr>
        <w:t xml:space="preserve">, we implemented a so-called “full” condition, which was the only condition </w:t>
      </w:r>
      <w:r w:rsidR="00E37B25" w:rsidRPr="00EB1299">
        <w:rPr>
          <w:rFonts w:ascii="Calibri" w:hAnsi="Calibri" w:cs="Calibri"/>
          <w:sz w:val="22"/>
          <w:szCs w:val="22"/>
        </w:rPr>
        <w:t xml:space="preserve">where participants simply </w:t>
      </w:r>
      <w:proofErr w:type="spellStart"/>
      <w:r w:rsidR="00E37B25" w:rsidRPr="00EB1299">
        <w:rPr>
          <w:rFonts w:ascii="Calibri" w:hAnsi="Calibri" w:cs="Calibri"/>
          <w:sz w:val="22"/>
          <w:szCs w:val="22"/>
        </w:rPr>
        <w:t>maximise</w:t>
      </w:r>
      <w:r w:rsidR="00E37B25">
        <w:rPr>
          <w:rFonts w:ascii="Calibri" w:hAnsi="Calibri" w:cs="Calibri"/>
          <w:sz w:val="22"/>
          <w:szCs w:val="22"/>
        </w:rPr>
        <w:t>d</w:t>
      </w:r>
      <w:proofErr w:type="spellEnd"/>
      <w:r w:rsidR="00E37B25" w:rsidRPr="00EB1299">
        <w:rPr>
          <w:rFonts w:ascii="Calibri" w:hAnsi="Calibri" w:cs="Calibri"/>
          <w:sz w:val="22"/>
          <w:szCs w:val="22"/>
        </w:rPr>
        <w:t xml:space="preserve"> the option value of their choices, </w:t>
      </w:r>
      <w:r w:rsidR="00E37B25">
        <w:rPr>
          <w:rFonts w:ascii="Calibri" w:hAnsi="Calibri" w:cs="Calibri"/>
          <w:sz w:val="22"/>
          <w:szCs w:val="22"/>
        </w:rPr>
        <w:t xml:space="preserve">rather than </w:t>
      </w:r>
      <w:r>
        <w:rPr>
          <w:rFonts w:ascii="Calibri" w:hAnsi="Calibri" w:cs="Calibri"/>
          <w:sz w:val="22"/>
          <w:szCs w:val="22"/>
        </w:rPr>
        <w:t xml:space="preserve">attempted to </w:t>
      </w:r>
      <w:r w:rsidR="00E37B25" w:rsidRPr="00EB1299">
        <w:rPr>
          <w:rFonts w:ascii="Calibri" w:hAnsi="Calibri" w:cs="Calibri"/>
          <w:sz w:val="22"/>
          <w:szCs w:val="22"/>
        </w:rPr>
        <w:t xml:space="preserve">obtain one of the top-three ranked options. </w:t>
      </w:r>
      <w:r w:rsidR="00E37B25">
        <w:rPr>
          <w:rFonts w:ascii="Calibri" w:hAnsi="Calibri" w:cs="Calibri"/>
          <w:sz w:val="22"/>
          <w:szCs w:val="22"/>
        </w:rPr>
        <w:t xml:space="preserve">Every condition except </w:t>
      </w:r>
      <w:r w:rsidR="001B0903">
        <w:rPr>
          <w:rFonts w:ascii="Calibri" w:hAnsi="Calibri" w:cs="Calibri"/>
          <w:sz w:val="22"/>
          <w:szCs w:val="22"/>
        </w:rPr>
        <w:t>these</w:t>
      </w:r>
      <w:r w:rsidR="00E37B25">
        <w:rPr>
          <w:rFonts w:ascii="Calibri" w:hAnsi="Calibri" w:cs="Calibri"/>
          <w:sz w:val="22"/>
          <w:szCs w:val="22"/>
        </w:rPr>
        <w:t xml:space="preserve"> full condition</w:t>
      </w:r>
      <w:r w:rsidR="001B0903">
        <w:rPr>
          <w:rFonts w:ascii="Calibri" w:hAnsi="Calibri" w:cs="Calibri"/>
          <w:sz w:val="22"/>
          <w:szCs w:val="22"/>
        </w:rPr>
        <w:t>s</w:t>
      </w:r>
      <w:r w:rsidR="00E37B25">
        <w:rPr>
          <w:rFonts w:ascii="Calibri" w:hAnsi="Calibri" w:cs="Calibri"/>
          <w:sz w:val="22"/>
          <w:szCs w:val="22"/>
        </w:rPr>
        <w:t xml:space="preserve"> replicated robust participant undersampling</w:t>
      </w:r>
      <w:r w:rsidR="001B0903">
        <w:rPr>
          <w:rFonts w:ascii="Calibri" w:hAnsi="Calibri" w:cs="Calibri"/>
          <w:sz w:val="22"/>
          <w:szCs w:val="22"/>
        </w:rPr>
        <w:t>, when</w:t>
      </w:r>
      <w:r w:rsidR="00E37B25">
        <w:rPr>
          <w:rFonts w:ascii="Calibri" w:hAnsi="Calibri" w:cs="Calibri"/>
          <w:sz w:val="22"/>
          <w:szCs w:val="22"/>
        </w:rPr>
        <w:t xml:space="preserve"> compared to </w:t>
      </w:r>
      <w:r w:rsidR="001B0903">
        <w:rPr>
          <w:rFonts w:ascii="Calibri" w:hAnsi="Calibri" w:cs="Calibri"/>
          <w:sz w:val="22"/>
          <w:szCs w:val="22"/>
        </w:rPr>
        <w:t>either</w:t>
      </w:r>
      <w:r w:rsidR="00E37B25">
        <w:rPr>
          <w:rFonts w:ascii="Calibri" w:hAnsi="Calibri" w:cs="Calibri"/>
          <w:sz w:val="22"/>
          <w:szCs w:val="22"/>
        </w:rPr>
        <w:t xml:space="preserve"> IO OV </w:t>
      </w:r>
      <w:r w:rsidR="00895304">
        <w:rPr>
          <w:rFonts w:ascii="Calibri" w:hAnsi="Calibri" w:cs="Calibri"/>
          <w:sz w:val="22"/>
          <w:szCs w:val="22"/>
        </w:rPr>
        <w:t>or</w:t>
      </w:r>
      <w:r w:rsidR="00E37B25">
        <w:rPr>
          <w:rFonts w:ascii="Calibri" w:hAnsi="Calibri" w:cs="Calibri"/>
          <w:sz w:val="22"/>
          <w:szCs w:val="22"/>
        </w:rPr>
        <w:t xml:space="preserve"> IO SV. In contrast, in full conditions (except for sequence length 14), undersampling was inconsistent at best when compared to IO OV and was </w:t>
      </w:r>
      <w:r w:rsidR="00021C71">
        <w:rPr>
          <w:rFonts w:ascii="Calibri" w:hAnsi="Calibri" w:cs="Calibri"/>
          <w:sz w:val="22"/>
          <w:szCs w:val="22"/>
        </w:rPr>
        <w:t>eliminated</w:t>
      </w:r>
      <w:r w:rsidR="00E37B25">
        <w:rPr>
          <w:rFonts w:ascii="Calibri" w:hAnsi="Calibri" w:cs="Calibri"/>
          <w:sz w:val="22"/>
          <w:szCs w:val="22"/>
        </w:rPr>
        <w:t xml:space="preserve"> (or </w:t>
      </w:r>
      <w:r w:rsidR="00021C71">
        <w:rPr>
          <w:rFonts w:ascii="Calibri" w:hAnsi="Calibri" w:cs="Calibri"/>
          <w:sz w:val="22"/>
          <w:szCs w:val="22"/>
        </w:rPr>
        <w:t>sometimes</w:t>
      </w:r>
      <w:r w:rsidR="00E37B25">
        <w:rPr>
          <w:rFonts w:ascii="Calibri" w:hAnsi="Calibri" w:cs="Calibri"/>
          <w:sz w:val="22"/>
          <w:szCs w:val="22"/>
        </w:rPr>
        <w:t xml:space="preserve"> showed oversampling) when compared to IO SV. This </w:t>
      </w:r>
      <w:r w:rsidR="00021C71">
        <w:rPr>
          <w:rFonts w:ascii="Calibri" w:hAnsi="Calibri" w:cs="Calibri"/>
          <w:sz w:val="22"/>
          <w:szCs w:val="22"/>
        </w:rPr>
        <w:t>contrast between full and non-full conditions</w:t>
      </w:r>
      <w:r w:rsidR="00E37B25">
        <w:rPr>
          <w:rFonts w:ascii="Calibri" w:hAnsi="Calibri" w:cs="Calibri"/>
          <w:sz w:val="22"/>
          <w:szCs w:val="22"/>
        </w:rPr>
        <w:t xml:space="preserve">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sidR="00E37B25">
        <w:rPr>
          <w:rFonts w:ascii="Calibri" w:hAnsi="Calibri" w:cs="Calibri"/>
          <w:sz w:val="22"/>
          <w:szCs w:val="22"/>
        </w:rPr>
        <w:t xml:space="preserve">. It was </w:t>
      </w:r>
      <w:r w:rsidR="005263CD">
        <w:rPr>
          <w:rFonts w:ascii="Calibri" w:hAnsi="Calibri" w:cs="Calibri"/>
          <w:sz w:val="22"/>
          <w:szCs w:val="22"/>
        </w:rPr>
        <w:t xml:space="preserve">because the IO models </w:t>
      </w:r>
      <w:r w:rsidR="00021C71">
        <w:rPr>
          <w:rFonts w:ascii="Calibri" w:hAnsi="Calibri" w:cs="Calibri"/>
          <w:sz w:val="22"/>
          <w:szCs w:val="22"/>
        </w:rPr>
        <w:t>sample</w:t>
      </w:r>
      <w:r w:rsidR="00107D8A">
        <w:rPr>
          <w:rFonts w:ascii="Calibri" w:hAnsi="Calibri" w:cs="Calibri"/>
          <w:sz w:val="22"/>
          <w:szCs w:val="22"/>
        </w:rPr>
        <w:t>d</w:t>
      </w:r>
      <w:r w:rsidR="00021C71">
        <w:rPr>
          <w:rFonts w:ascii="Calibri" w:hAnsi="Calibri" w:cs="Calibri"/>
          <w:sz w:val="22"/>
          <w:szCs w:val="22"/>
        </w:rPr>
        <w:t xml:space="preserve"> less in the</w:t>
      </w:r>
      <w:r w:rsidR="005263CD">
        <w:rPr>
          <w:rFonts w:ascii="Calibri" w:hAnsi="Calibri" w:cs="Calibri"/>
          <w:sz w:val="22"/>
          <w:szCs w:val="22"/>
        </w:rPr>
        <w:t xml:space="preserve"> full conditions. </w:t>
      </w:r>
    </w:p>
    <w:p w14:paraId="5264B9DC" w14:textId="5796F287"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the full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xml:space="preserve">, </w:t>
      </w:r>
      <w:r w:rsidR="00F13771">
        <w:rPr>
          <w:rFonts w:ascii="Calibri" w:hAnsi="Calibri" w:cs="Calibri"/>
          <w:sz w:val="22"/>
          <w:szCs w:val="22"/>
        </w:rPr>
        <w:t>while</w:t>
      </w:r>
      <w:r w:rsidR="00A75468" w:rsidRPr="00EB1299">
        <w:rPr>
          <w:rFonts w:ascii="Calibri" w:hAnsi="Calibri" w:cs="Calibri"/>
          <w:sz w:val="22"/>
          <w:szCs w:val="22"/>
        </w:rPr>
        <w:t xml:space="preserve">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w:t>
      </w:r>
    </w:p>
    <w:p w14:paraId="7D3B1871" w14:textId="5E3A3B14"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w:t>
      </w:r>
      <w:r w:rsidR="009550CE">
        <w:rPr>
          <w:rFonts w:ascii="Calibri" w:hAnsi="Calibri" w:cs="Calibri"/>
          <w:sz w:val="22"/>
          <w:szCs w:val="22"/>
        </w:rPr>
        <w:lastRenderedPageBreak/>
        <w:t>compared to 10)</w:t>
      </w:r>
      <w:r w:rsidRPr="00EB1299">
        <w:rPr>
          <w:rFonts w:ascii="Calibri" w:hAnsi="Calibri" w:cs="Calibri"/>
          <w:sz w:val="22"/>
          <w:szCs w:val="22"/>
        </w:rPr>
        <w:t>, the IO model showed a greater sampling increase for longer sequences than participants did, and thus the undersampling bias correspondingly increased – a finding replicated from Costa and Averbeck (2015). It appears that, while sometimes participants can</w:t>
      </w:r>
      <w:r w:rsidR="00AD6335">
        <w:rPr>
          <w:rFonts w:ascii="Calibri" w:hAnsi="Calibri" w:cs="Calibri"/>
          <w:sz w:val="22"/>
          <w:szCs w:val="22"/>
        </w:rPr>
        <w:t xml:space="preserve"> </w:t>
      </w:r>
      <w:r w:rsidRPr="00EB1299">
        <w:rPr>
          <w:rFonts w:ascii="Calibri" w:hAnsi="Calibri" w:cs="Calibri"/>
          <w:sz w:val="22"/>
          <w:szCs w:val="22"/>
        </w:rPr>
        <w:t xml:space="preserve">increase their sampling, they generally prefer to limit how much they sample, even when it is optimal to increase sampling rate more than they do. </w:t>
      </w:r>
    </w:p>
    <w:p w14:paraId="0C94E889" w14:textId="5512AA5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on average th</w:t>
      </w:r>
      <w:r w:rsidR="00746725">
        <w:rPr>
          <w:rFonts w:ascii="Calibri" w:hAnsi="Calibri" w:cs="Calibri"/>
          <w:sz w:val="22"/>
          <w:szCs w:val="22"/>
        </w:rPr>
        <w:t>a</w:t>
      </w:r>
      <w:r w:rsidR="00775D2D">
        <w:rPr>
          <w:rFonts w:ascii="Calibri" w:hAnsi="Calibri" w:cs="Calibri"/>
          <w:sz w:val="22"/>
          <w:szCs w:val="22"/>
        </w:rPr>
        <w:t xml:space="preserv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mean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w:t>
      </w:r>
      <w:r w:rsidR="0051004B">
        <w:rPr>
          <w:rFonts w:ascii="Calibri" w:hAnsi="Calibri" w:cs="Calibri"/>
          <w:sz w:val="22"/>
          <w:szCs w:val="22"/>
        </w:rPr>
        <w:t>some suboptimal decisions</w:t>
      </w:r>
      <w:r w:rsidR="0096782A">
        <w:rPr>
          <w:rFonts w:ascii="Calibri" w:hAnsi="Calibri" w:cs="Calibri"/>
          <w:sz w:val="22"/>
          <w:szCs w:val="22"/>
        </w:rPr>
        <w:t xml:space="preserve">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481260D8"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y of a poor outcome and still “satisfice</w:t>
      </w:r>
      <w:r w:rsidR="007B65AF">
        <w:rPr>
          <w:rFonts w:ascii="Calibri" w:hAnsi="Calibri" w:cs="Calibri"/>
          <w:sz w:val="22"/>
          <w:szCs w:val="22"/>
        </w:rPr>
        <w:t>s</w:t>
      </w:r>
      <w:r w:rsidR="00726F24">
        <w:rPr>
          <w:rFonts w:ascii="Calibri" w:hAnsi="Calibri" w:cs="Calibri"/>
          <w:sz w:val="22"/>
          <w:szCs w:val="22"/>
        </w:rPr>
        <w:t xml:space="preserve">”; that is, perform at near-optimal levels. </w:t>
      </w:r>
    </w:p>
    <w:p w14:paraId="1CFCD3E2" w14:textId="1132F942"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r w:rsidR="007D3E81">
        <w:rPr>
          <w:rFonts w:ascii="Calibri" w:hAnsi="Calibri" w:cs="Calibri"/>
          <w:sz w:val="22"/>
          <w:szCs w:val="22"/>
        </w:rPr>
        <w:t>fails</w:t>
      </w:r>
      <w:r w:rsidR="00160700">
        <w:rPr>
          <w:rFonts w:ascii="Calibri" w:hAnsi="Calibri" w:cs="Calibri"/>
          <w:sz w:val="22"/>
          <w:szCs w:val="22"/>
        </w:rPr>
        <w:t xml:space="preserve"> </w:t>
      </w:r>
      <w:r w:rsidR="007D3E81">
        <w:rPr>
          <w:rFonts w:ascii="Calibri" w:hAnsi="Calibri" w:cs="Calibri"/>
          <w:sz w:val="22"/>
          <w:szCs w:val="22"/>
        </w:rPr>
        <w:t>to</w:t>
      </w:r>
      <w:r w:rsidR="00160700">
        <w:rPr>
          <w:rFonts w:ascii="Calibri" w:hAnsi="Calibri" w:cs="Calibri"/>
          <w:sz w:val="22"/>
          <w:szCs w:val="22"/>
        </w:rPr>
        <w:t xml:space="preserve">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r w:rsidR="00351546">
        <w:rPr>
          <w:rFonts w:ascii="Calibri" w:hAnsi="Calibri" w:cs="Calibri"/>
          <w:sz w:val="22"/>
          <w:szCs w:val="22"/>
        </w:rPr>
        <w:t>ecologically valid</w:t>
      </w:r>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w:t>
      </w:r>
      <w:ins w:id="51" w:author="McKay, Ryan" w:date="2024-07-09T15:09:00Z">
        <w:r w:rsidR="004F402B">
          <w:rPr>
            <w:rFonts w:ascii="Calibri" w:hAnsi="Calibri" w:cs="Calibri"/>
            <w:sz w:val="22"/>
            <w:szCs w:val="22"/>
          </w:rPr>
          <w:t>,</w:t>
        </w:r>
      </w:ins>
      <w:r w:rsidR="007F3F04">
        <w:rPr>
          <w:rFonts w:ascii="Calibri" w:hAnsi="Calibri" w:cs="Calibri"/>
          <w:sz w:val="22"/>
          <w:szCs w:val="22"/>
        </w:rPr>
        <w:t xml:space="preserve"> </w:t>
      </w:r>
      <w:ins w:id="52" w:author="McKay, Ryan" w:date="2024-07-09T15:09:00Z">
        <w:r w:rsidR="004F402B">
          <w:rPr>
            <w:rFonts w:ascii="Calibri" w:hAnsi="Calibri" w:cs="Calibri"/>
            <w:sz w:val="22"/>
            <w:szCs w:val="22"/>
          </w:rPr>
          <w:t>in</w:t>
        </w:r>
      </w:ins>
      <w:del w:id="53" w:author="McKay, Ryan" w:date="2024-07-09T15:09:00Z">
        <w:r w:rsidR="007F3F04" w:rsidDel="004F402B">
          <w:rPr>
            <w:rFonts w:ascii="Calibri" w:hAnsi="Calibri" w:cs="Calibri"/>
            <w:sz w:val="22"/>
            <w:szCs w:val="22"/>
          </w:rPr>
          <w:delText>by</w:delText>
        </w:r>
      </w:del>
      <w:r w:rsidR="007F3F04">
        <w:rPr>
          <w:rFonts w:ascii="Calibri" w:hAnsi="Calibri" w:cs="Calibri"/>
          <w:sz w:val="22"/>
          <w:szCs w:val="22"/>
        </w:rPr>
        <w:t xml:space="preserve"> contrast to </w:t>
      </w:r>
      <w:ins w:id="54" w:author="McKay, Ryan" w:date="2024-07-09T15:09:00Z">
        <w:r w:rsidR="004F402B">
          <w:rPr>
            <w:rFonts w:ascii="Calibri" w:hAnsi="Calibri" w:cs="Calibri"/>
            <w:sz w:val="22"/>
            <w:szCs w:val="22"/>
          </w:rPr>
          <w:t xml:space="preserve">the CS and BP </w:t>
        </w:r>
      </w:ins>
      <w:del w:id="55" w:author="McKay, Ryan" w:date="2024-07-09T15:09:00Z">
        <w:r w:rsidR="007F3F04" w:rsidDel="004F402B">
          <w:rPr>
            <w:rFonts w:ascii="Calibri" w:hAnsi="Calibri" w:cs="Calibri"/>
            <w:sz w:val="22"/>
            <w:szCs w:val="22"/>
          </w:rPr>
          <w:delText xml:space="preserve">either of the </w:delText>
        </w:r>
      </w:del>
      <w:r w:rsidR="007F3F04">
        <w:rPr>
          <w:rFonts w:ascii="Calibri" w:hAnsi="Calibri" w:cs="Calibri"/>
          <w:sz w:val="22"/>
          <w:szCs w:val="22"/>
        </w:rPr>
        <w:t xml:space="preserve">models </w:t>
      </w:r>
      <w:ins w:id="56" w:author="McKay, Ryan" w:date="2024-07-09T15:09:00Z">
        <w:r w:rsidR="004F402B">
          <w:rPr>
            <w:rFonts w:ascii="Calibri" w:hAnsi="Calibri" w:cs="Calibri"/>
            <w:sz w:val="22"/>
            <w:szCs w:val="22"/>
          </w:rPr>
          <w:t xml:space="preserve">which are </w:t>
        </w:r>
      </w:ins>
      <w:r w:rsidR="007F3F04">
        <w:rPr>
          <w:rFonts w:ascii="Calibri" w:hAnsi="Calibri" w:cs="Calibri"/>
          <w:sz w:val="22"/>
          <w:szCs w:val="22"/>
        </w:rPr>
        <w:t>based on the full information problem solution</w:t>
      </w:r>
      <w:del w:id="57" w:author="McKay, Ryan" w:date="2024-07-09T15:09:00Z">
        <w:r w:rsidR="007F3F04" w:rsidDel="004F402B">
          <w:rPr>
            <w:rFonts w:ascii="Calibri" w:hAnsi="Calibri" w:cs="Calibri"/>
            <w:sz w:val="22"/>
            <w:szCs w:val="22"/>
          </w:rPr>
          <w:delText xml:space="preserve"> (CS and BP)</w:delText>
        </w:r>
      </w:del>
      <w:r w:rsidR="007F3F04">
        <w:rPr>
          <w:rFonts w:ascii="Calibri" w:hAnsi="Calibri" w:cs="Calibri"/>
          <w:sz w:val="22"/>
          <w:szCs w:val="22"/>
        </w:rPr>
        <w:t xml:space="preserve">.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lastRenderedPageBreak/>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might persist, regardless of how participants are exposed to the prior, though more study is needed to </w:t>
      </w:r>
      <w:proofErr w:type="spellStart"/>
      <w:r w:rsidR="007F3F04">
        <w:rPr>
          <w:rFonts w:ascii="Calibri" w:hAnsi="Calibri" w:cs="Calibri"/>
          <w:sz w:val="22"/>
          <w:szCs w:val="22"/>
        </w:rPr>
        <w:t>generali</w:t>
      </w:r>
      <w:r w:rsidR="00351546">
        <w:rPr>
          <w:rFonts w:ascii="Calibri" w:hAnsi="Calibri" w:cs="Calibri"/>
          <w:sz w:val="22"/>
          <w:szCs w:val="22"/>
        </w:rPr>
        <w:t>s</w:t>
      </w:r>
      <w:r w:rsidR="007F3F04">
        <w:rPr>
          <w:rFonts w:ascii="Calibri" w:hAnsi="Calibri" w:cs="Calibri"/>
          <w:sz w:val="22"/>
          <w:szCs w:val="22"/>
        </w:rPr>
        <w:t>e</w:t>
      </w:r>
      <w:proofErr w:type="spellEnd"/>
      <w:r w:rsidR="007F3F04">
        <w:rPr>
          <w:rFonts w:ascii="Calibri" w:hAnsi="Calibri" w:cs="Calibri"/>
          <w:sz w:val="22"/>
          <w:szCs w:val="22"/>
        </w:rPr>
        <w:t xml:space="preserv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2A1AE304"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r>
      <w:del w:id="58" w:author="McKay, Ryan" w:date="2024-07-09T15:11:00Z">
        <w:r w:rsidRPr="00EB1299" w:rsidDel="006D270B">
          <w:rPr>
            <w:rFonts w:ascii="Calibri" w:hAnsi="Calibri" w:cs="Calibri"/>
            <w:sz w:val="22"/>
            <w:szCs w:val="22"/>
          </w:rPr>
          <w:delText xml:space="preserve">Our model comparison is the </w:delText>
        </w:r>
        <w:r w:rsidR="00F44DFB" w:rsidRPr="00EB1299" w:rsidDel="006D270B">
          <w:rPr>
            <w:rFonts w:ascii="Calibri" w:hAnsi="Calibri" w:cs="Calibri"/>
            <w:sz w:val="22"/>
            <w:szCs w:val="22"/>
          </w:rPr>
          <w:delText>first</w:delText>
        </w:r>
        <w:r w:rsidR="005D317F" w:rsidDel="006D270B">
          <w:rPr>
            <w:rFonts w:ascii="Calibri" w:hAnsi="Calibri" w:cs="Calibri"/>
            <w:sz w:val="22"/>
            <w:szCs w:val="22"/>
          </w:rPr>
          <w:delText xml:space="preserve"> </w:delText>
        </w:r>
        <w:r w:rsidR="00F44DFB" w:rsidRPr="00EB1299" w:rsidDel="006D270B">
          <w:rPr>
            <w:rFonts w:ascii="Calibri" w:hAnsi="Calibri" w:cs="Calibri"/>
            <w:sz w:val="22"/>
            <w:szCs w:val="22"/>
          </w:rPr>
          <w:delText>time</w:delText>
        </w:r>
      </w:del>
      <w:ins w:id="59" w:author="McKay, Ryan" w:date="2024-07-09T15:11:00Z">
        <w:r w:rsidR="006D270B">
          <w:rPr>
            <w:rFonts w:ascii="Calibri" w:hAnsi="Calibri" w:cs="Calibri"/>
            <w:sz w:val="22"/>
            <w:szCs w:val="22"/>
          </w:rPr>
          <w:t>This is the first comprehensive comparison of</w:t>
        </w:r>
      </w:ins>
      <w:r w:rsidRPr="00EB1299">
        <w:rPr>
          <w:rFonts w:ascii="Calibri" w:hAnsi="Calibri" w:cs="Calibri"/>
          <w:sz w:val="22"/>
          <w:szCs w:val="22"/>
        </w:rPr>
        <w:t xml:space="preserve"> theoretical models that specify the computations humans use to solve full information problems</w:t>
      </w:r>
      <w:del w:id="60" w:author="McKay, Ryan" w:date="2024-07-09T15:11:00Z">
        <w:r w:rsidRPr="00EB1299" w:rsidDel="006D270B">
          <w:rPr>
            <w:rFonts w:ascii="Calibri" w:hAnsi="Calibri" w:cs="Calibri"/>
            <w:sz w:val="22"/>
            <w:szCs w:val="22"/>
          </w:rPr>
          <w:delText xml:space="preserve"> have been compared so comprehensively</w:delText>
        </w:r>
      </w:del>
      <w:r w:rsidRPr="00EB1299">
        <w:rPr>
          <w:rFonts w:ascii="Calibri" w:hAnsi="Calibri" w:cs="Calibri"/>
          <w:sz w:val="22"/>
          <w:szCs w:val="22"/>
        </w:rPr>
        <w:t xml:space="preserve">.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w:t>
      </w:r>
      <w:ins w:id="61" w:author="McKay, Ryan" w:date="2024-07-09T15:14:00Z">
        <w:r w:rsidR="00F005A7">
          <w:rPr>
            <w:rFonts w:ascii="Calibri" w:hAnsi="Calibri" w:cs="Calibri"/>
            <w:sz w:val="22"/>
            <w:szCs w:val="22"/>
          </w:rPr>
          <w:t>-</w:t>
        </w:r>
      </w:ins>
      <w:del w:id="62" w:author="McKay, Ryan" w:date="2024-07-09T15:14:00Z">
        <w:r w:rsidRPr="00EB1299" w:rsidDel="00F005A7">
          <w:rPr>
            <w:rFonts w:ascii="Calibri" w:hAnsi="Calibri" w:cs="Calibri"/>
            <w:sz w:val="22"/>
            <w:szCs w:val="22"/>
          </w:rPr>
          <w:delText xml:space="preserve"> </w:delText>
        </w:r>
      </w:del>
      <w:r w:rsidRPr="00EB1299">
        <w:rPr>
          <w:rFonts w:ascii="Calibri" w:hAnsi="Calibri" w:cs="Calibri"/>
          <w:sz w:val="22"/>
          <w:szCs w:val="22"/>
        </w:rPr>
        <w:t>to</w:t>
      </w:r>
      <w:ins w:id="63" w:author="McKay, Ryan" w:date="2024-07-09T15:14:00Z">
        <w:r w:rsidR="00F005A7">
          <w:rPr>
            <w:rFonts w:ascii="Calibri" w:hAnsi="Calibri" w:cs="Calibri"/>
            <w:sz w:val="22"/>
            <w:szCs w:val="22"/>
          </w:rPr>
          <w:t>-</w:t>
        </w:r>
      </w:ins>
      <w:del w:id="64" w:author="McKay, Ryan" w:date="2024-07-09T15:14:00Z">
        <w:r w:rsidRPr="00EB1299" w:rsidDel="00F005A7">
          <w:rPr>
            <w:rFonts w:ascii="Calibri" w:hAnsi="Calibri" w:cs="Calibri"/>
            <w:sz w:val="22"/>
            <w:szCs w:val="22"/>
          </w:rPr>
          <w:delText xml:space="preserve"> </w:delText>
        </w:r>
      </w:del>
      <w:r w:rsidRPr="00EB1299">
        <w:rPr>
          <w:rFonts w:ascii="Calibri" w:hAnsi="Calibri" w:cs="Calibri"/>
          <w:sz w:val="22"/>
          <w:szCs w:val="22"/>
        </w:rPr>
        <w:t>sample model that we consider here and fitted that model to participants’ sampling choice</w:t>
      </w:r>
      <w:ins w:id="65" w:author="McKay, Ryan" w:date="2024-07-09T15:14:00Z">
        <w:r w:rsidR="00F005A7">
          <w:rPr>
            <w:rFonts w:ascii="Calibri" w:hAnsi="Calibri" w:cs="Calibri"/>
            <w:sz w:val="22"/>
            <w:szCs w:val="22"/>
          </w:rPr>
          <w:t>s</w:t>
        </w:r>
      </w:ins>
      <w:r w:rsidRPr="00EB1299">
        <w:rPr>
          <w:rFonts w:ascii="Calibri" w:hAnsi="Calibri" w:cs="Calibri"/>
          <w:sz w:val="22"/>
          <w:szCs w:val="22"/>
        </w:rPr>
        <w:t xml:space="preserve"> </w:t>
      </w:r>
      <w:ins w:id="66" w:author="McKay, Ryan" w:date="2024-07-09T15:15:00Z">
        <w:r w:rsidR="00F005A7">
          <w:rPr>
            <w:rFonts w:ascii="Calibri" w:hAnsi="Calibri" w:cs="Calibri"/>
            <w:sz w:val="22"/>
            <w:szCs w:val="22"/>
          </w:rPr>
          <w:t>in</w:t>
        </w:r>
      </w:ins>
      <w:del w:id="67" w:author="McKay, Ryan" w:date="2024-07-09T15:15:00Z">
        <w:r w:rsidRPr="00EB1299" w:rsidDel="00F005A7">
          <w:rPr>
            <w:rFonts w:ascii="Calibri" w:hAnsi="Calibri" w:cs="Calibri"/>
            <w:sz w:val="22"/>
            <w:szCs w:val="22"/>
          </w:rPr>
          <w:delText>on</w:delText>
        </w:r>
      </w:del>
      <w:r w:rsidRPr="00EB1299">
        <w:rPr>
          <w:rFonts w:ascii="Calibri" w:hAnsi="Calibri" w:cs="Calibri"/>
          <w:sz w:val="22"/>
          <w:szCs w:val="22"/>
        </w:rPr>
        <w:t xml:space="preserve"> an economic full information task. </w:t>
      </w:r>
      <w:r w:rsidR="005D317F" w:rsidRPr="00EB1299">
        <w:rPr>
          <w:rFonts w:ascii="Calibri" w:hAnsi="Calibri" w:cs="Calibri"/>
          <w:sz w:val="22"/>
          <w:szCs w:val="22"/>
        </w:rPr>
        <w:t>However,</w:t>
      </w:r>
      <w:r w:rsidRPr="00EB1299">
        <w:rPr>
          <w:rFonts w:ascii="Calibri" w:hAnsi="Calibri" w:cs="Calibri"/>
          <w:sz w:val="22"/>
          <w:szCs w:val="22"/>
        </w:rPr>
        <w:t xml:space="preserve"> </w:t>
      </w:r>
      <w:del w:id="68" w:author="McKay, Ryan" w:date="2024-07-09T15:14:00Z">
        <w:r w:rsidRPr="00EB1299" w:rsidDel="00F005A7">
          <w:rPr>
            <w:rFonts w:ascii="Calibri" w:hAnsi="Calibri" w:cs="Calibri"/>
            <w:sz w:val="22"/>
            <w:szCs w:val="22"/>
          </w:rPr>
          <w:delText>that study</w:delText>
        </w:r>
      </w:del>
      <w:ins w:id="69" w:author="McKay, Ryan" w:date="2024-07-09T15:14:00Z">
        <w:r w:rsidR="00F005A7">
          <w:rPr>
            <w:rFonts w:ascii="Calibri" w:hAnsi="Calibri" w:cs="Calibri"/>
            <w:sz w:val="22"/>
            <w:szCs w:val="22"/>
          </w:rPr>
          <w:t>they</w:t>
        </w:r>
      </w:ins>
      <w:r w:rsidRPr="00EB1299">
        <w:rPr>
          <w:rFonts w:ascii="Calibri" w:hAnsi="Calibri" w:cs="Calibri"/>
          <w:sz w:val="22"/>
          <w:szCs w:val="22"/>
        </w:rPr>
        <w:t xml:space="preserve"> did not perform a model comparison with alternative models. Moreover, our current study </w:t>
      </w:r>
      <w:del w:id="70" w:author="McKay, Ryan" w:date="2024-07-09T15:16:00Z">
        <w:r w:rsidRPr="00EB1299" w:rsidDel="00F005A7">
          <w:rPr>
            <w:rFonts w:ascii="Calibri" w:hAnsi="Calibri" w:cs="Calibri"/>
            <w:sz w:val="22"/>
            <w:szCs w:val="22"/>
          </w:rPr>
          <w:delText xml:space="preserve">for the first time </w:delText>
        </w:r>
      </w:del>
      <w:r w:rsidRPr="00EB1299">
        <w:rPr>
          <w:rFonts w:ascii="Calibri" w:hAnsi="Calibri" w:cs="Calibri"/>
          <w:sz w:val="22"/>
          <w:szCs w:val="22"/>
        </w:rPr>
        <w:t xml:space="preserve">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del w:id="71" w:author="McKay, Ryan" w:date="2024-07-09T15:15:00Z">
        <w:r w:rsidR="003A4F28" w:rsidRPr="00EB1299" w:rsidDel="00F005A7">
          <w:rPr>
            <w:rFonts w:ascii="Calibri" w:hAnsi="Calibri" w:cs="Calibri"/>
            <w:sz w:val="22"/>
            <w:szCs w:val="22"/>
          </w:rPr>
          <w:delText>a few</w:delText>
        </w:r>
        <w:r w:rsidRPr="00EB1299" w:rsidDel="00F005A7">
          <w:rPr>
            <w:rFonts w:ascii="Calibri" w:hAnsi="Calibri" w:cs="Calibri"/>
            <w:sz w:val="22"/>
            <w:szCs w:val="22"/>
          </w:rPr>
          <w:delText xml:space="preserve"> </w:delText>
        </w:r>
      </w:del>
      <w:r w:rsidRPr="00EB1299">
        <w:rPr>
          <w:rFonts w:ascii="Calibri" w:hAnsi="Calibri" w:cs="Calibri"/>
          <w:sz w:val="22"/>
          <w:szCs w:val="22"/>
        </w:rPr>
        <w:t xml:space="preserve">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w:t>
      </w:r>
      <w:r w:rsidRPr="00EB1299">
        <w:rPr>
          <w:rFonts w:ascii="Calibri" w:hAnsi="Calibri" w:cs="Calibri"/>
          <w:sz w:val="22"/>
          <w:szCs w:val="22"/>
        </w:rPr>
        <w:lastRenderedPageBreak/>
        <w:t xml:space="preserve">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Pr>
          <w:rFonts w:ascii="Calibri" w:hAnsi="Calibri" w:cs="Calibri"/>
          <w:sz w:val="22"/>
          <w:szCs w:val="22"/>
        </w:rPr>
        <w:t xml:space="preserve">The models we used need not </w:t>
      </w:r>
      <w:r w:rsidR="003A4F28">
        <w:rPr>
          <w:rFonts w:ascii="Calibri" w:hAnsi="Calibri" w:cs="Calibri"/>
          <w:sz w:val="22"/>
          <w:szCs w:val="22"/>
        </w:rPr>
        <w:t xml:space="preserve">resort to </w:t>
      </w:r>
      <w:r w:rsidR="00D94E0A" w:rsidRPr="00EB1299">
        <w:rPr>
          <w:rFonts w:ascii="Calibri" w:hAnsi="Calibri" w:cs="Calibri"/>
          <w:sz w:val="22"/>
          <w:szCs w:val="22"/>
        </w:rPr>
        <w:t>explicit</w:t>
      </w:r>
      <w:r w:rsidRPr="00EB1299">
        <w:rPr>
          <w:rFonts w:ascii="Calibri" w:hAnsi="Calibri" w:cs="Calibri"/>
          <w:sz w:val="22"/>
          <w:szCs w:val="22"/>
        </w:rPr>
        <w:t xml:space="preserve"> </w:t>
      </w:r>
      <w:proofErr w:type="spellStart"/>
      <w:r w:rsidR="00D94E0A">
        <w:rPr>
          <w:rFonts w:ascii="Calibri" w:hAnsi="Calibri" w:cs="Calibri"/>
          <w:sz w:val="22"/>
          <w:szCs w:val="22"/>
        </w:rPr>
        <w:t>parameterisation</w:t>
      </w:r>
      <w:proofErr w:type="spellEnd"/>
      <w:r w:rsidR="003A4F28">
        <w:rPr>
          <w:rFonts w:ascii="Calibri" w:hAnsi="Calibri" w:cs="Calibri"/>
          <w:sz w:val="22"/>
          <w:szCs w:val="22"/>
        </w:rPr>
        <w:t xml:space="preserve"> of</w:t>
      </w:r>
      <w:r w:rsidRPr="00EB1299">
        <w:rPr>
          <w:rFonts w:ascii="Calibri" w:hAnsi="Calibri" w:cs="Calibri"/>
          <w:sz w:val="22"/>
          <w:szCs w:val="22"/>
        </w:rPr>
        <w:t xml:space="preserve"> the threshold</w:t>
      </w:r>
      <w:r w:rsidR="005D317F">
        <w:rPr>
          <w:rFonts w:ascii="Calibri" w:hAnsi="Calibri" w:cs="Calibri"/>
          <w:sz w:val="22"/>
          <w:szCs w:val="22"/>
        </w:rPr>
        <w:t>s</w:t>
      </w:r>
      <w:r w:rsidRPr="00EB1299">
        <w:rPr>
          <w:rFonts w:ascii="Calibri" w:hAnsi="Calibri" w:cs="Calibri"/>
          <w:sz w:val="22"/>
          <w:szCs w:val="22"/>
        </w:rPr>
        <w:t xml:space="preserve">, as </w:t>
      </w:r>
      <w:r w:rsidR="005D317F">
        <w:rPr>
          <w:rFonts w:ascii="Calibri" w:hAnsi="Calibri" w:cs="Calibri"/>
          <w:sz w:val="22"/>
          <w:szCs w:val="22"/>
        </w:rPr>
        <w:t>they</w:t>
      </w:r>
      <w:r w:rsidRPr="00EB1299">
        <w:rPr>
          <w:rFonts w:ascii="Calibri" w:hAnsi="Calibri" w:cs="Calibri"/>
          <w:sz w:val="22"/>
          <w:szCs w:val="22"/>
        </w:rPr>
        <w:t xml:space="preserve"> arise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w:t>
      </w:r>
      <w:ins w:id="72" w:author="McKay, Ryan" w:date="2024-07-09T15:17:00Z">
        <w:r w:rsidR="00F005A7">
          <w:rPr>
            <w:rFonts w:ascii="Calibri" w:hAnsi="Calibri" w:cs="Calibri"/>
            <w:sz w:val="22"/>
            <w:szCs w:val="22"/>
          </w:rPr>
          <w:t xml:space="preserve"> does</w:t>
        </w:r>
      </w:ins>
      <w:r w:rsidRPr="00EB1299">
        <w:rPr>
          <w:rFonts w:ascii="Calibri" w:hAnsi="Calibri" w:cs="Calibri"/>
          <w:sz w:val="22"/>
          <w:szCs w:val="22"/>
        </w:rPr>
        <w:t xml:space="preserve"> the CO OV model, in which the decision threshold is established after the cut off sequence position and henceforth remains fixed. </w:t>
      </w:r>
    </w:p>
    <w:p w14:paraId="66C3F092" w14:textId="639109BA"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In summary, we show that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mis-predict the quality of upcoming sampling, based on biased belief</w:t>
      </w:r>
      <w:r w:rsidR="002D6F95">
        <w:rPr>
          <w:rFonts w:ascii="Calibri" w:hAnsi="Calibri" w:cs="Calibri"/>
          <w:sz w:val="22"/>
          <w:szCs w:val="22"/>
        </w:rPr>
        <w:t xml:space="preserve">s about </w:t>
      </w:r>
      <w:r w:rsidR="00F351D9">
        <w:rPr>
          <w:rFonts w:ascii="Calibri" w:hAnsi="Calibri" w:cs="Calibri"/>
          <w:sz w:val="22"/>
          <w:szCs w:val="22"/>
        </w:rPr>
        <w:t>the</w:t>
      </w:r>
      <w:r w:rsidR="002D6F95">
        <w:rPr>
          <w:rFonts w:ascii="Calibri" w:hAnsi="Calibri" w:cs="Calibri"/>
          <w:sz w:val="22"/>
          <w:szCs w:val="22"/>
        </w:rPr>
        <w:t xml:space="preserve"> probability</w:t>
      </w:r>
      <w:r w:rsidR="00F351D9">
        <w:rPr>
          <w:rFonts w:ascii="Calibri" w:hAnsi="Calibri" w:cs="Calibri"/>
          <w:sz w:val="22"/>
          <w:szCs w:val="22"/>
        </w:rPr>
        <w:t xml:space="preserve"> distribution of </w:t>
      </w:r>
      <w:r w:rsidR="002D6F95">
        <w:rPr>
          <w:rFonts w:ascii="Calibri" w:hAnsi="Calibri" w:cs="Calibri"/>
          <w:sz w:val="22"/>
          <w:szCs w:val="22"/>
        </w:rPr>
        <w:t>outcomes</w:t>
      </w:r>
      <w:r w:rsidR="00F351D9">
        <w:rPr>
          <w:rFonts w:ascii="Calibri" w:hAnsi="Calibri" w:cs="Calibri"/>
          <w:sz w:val="22"/>
          <w:szCs w:val="22"/>
        </w:rPr>
        <w:t xml:space="preserve">.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2D8779BD" w14:textId="0C0E8029"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76DEC27C" w:rsidR="00931A9E" w:rsidRPr="00EF5897" w:rsidRDefault="007610B0" w:rsidP="005D39E5">
      <w:pPr>
        <w:pStyle w:val="Body"/>
        <w:spacing w:after="120" w:line="480" w:lineRule="auto"/>
        <w:ind w:firstLine="720"/>
      </w:pPr>
      <w:r>
        <w:lastRenderedPageBreak/>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r w:rsidR="00931A9E" w:rsidRPr="00D92074">
        <w:rPr>
          <w:i/>
          <w:iCs/>
        </w:rPr>
        <w:t>biased values model (BV)</w:t>
      </w:r>
      <w:r w:rsidR="00931A9E"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r w:rsidR="00EC2CF3">
        <w:t>BV 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ideal observer model</w:t>
      </w:r>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w:t>
      </w:r>
      <w:r w:rsidRPr="00D92074">
        <w:lastRenderedPageBreak/>
        <w:t xml:space="preserve">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each shown as an individual scatter point. The grey diagonal indicates when configured and estimated parameters would be exactly equal. The coloured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78DC1AB2"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41B710"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33D080F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CO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072F8506"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076B20A8">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Figure S3.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60F6255A">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35e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byxXflCv85Z52gap1lBeXwH7WEqHhQj6HmfI6A8d4TxP&#10;8wl8hMfNdDpf5NAmhmaaL2az+Sw20+c2hIhpQBGHACoqON4msROMN1+4ro7t6HV/P69+AwAA//8D&#10;AFBLAwQKAAAAAAAAACEARPtJBRSVBAAUlQQAFQAAAGRycy9tZWRpYS9pbWFnZTEudGlmZklJKgCM&#10;hQQA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&#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30747DF5"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63B58CB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5E03D1F3">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7269C53F"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539A3277">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6723721C"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4BABFEA6">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33E58035"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46E49EC6">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2E401984"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A2058D">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rsidSect="003D3C2E">
      <w:headerReference w:type="default" r:id="rId71"/>
      <w:pgSz w:w="11900" w:h="16840"/>
      <w:pgMar w:top="1440" w:right="1440" w:bottom="1440" w:left="1440" w:header="708" w:footer="708" w:gutter="0"/>
      <w:lnNumType w:countBy="1" w:restart="continuous"/>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cKay, Ryan" w:date="2024-07-09T14:53:00Z" w:initials="MR">
    <w:p w14:paraId="24D15961" w14:textId="77777777" w:rsidR="00F005A7" w:rsidRDefault="00061AC2" w:rsidP="00F005A7">
      <w:r>
        <w:rPr>
          <w:rStyle w:val="CommentReference"/>
        </w:rPr>
        <w:annotationRef/>
      </w:r>
      <w:r w:rsidR="00F005A7">
        <w:rPr>
          <w:sz w:val="20"/>
          <w:szCs w:val="20"/>
        </w:rPr>
        <w:t xml:space="preserve">I’m a bit confused by the claim here. You say that bias depends on sequence length and payoff scheme (features of the task rather than the participants), but below you say it arises from a biased prior in the participants. Are these statements contradictory? I presume that while task features affect how the bias is </w:t>
      </w:r>
      <w:r w:rsidR="00F005A7">
        <w:rPr>
          <w:i/>
          <w:iCs/>
          <w:sz w:val="20"/>
          <w:szCs w:val="20"/>
        </w:rPr>
        <w:t>expressed</w:t>
      </w:r>
      <w:r w:rsidR="00F005A7">
        <w:rPr>
          <w:sz w:val="20"/>
          <w:szCs w:val="20"/>
        </w:rPr>
        <w:t>, the root cause is in the participants. Assuming that’s right, how about rephrasing as follows?</w:t>
      </w:r>
    </w:p>
    <w:p w14:paraId="0E5EA8DF" w14:textId="77777777" w:rsidR="00F005A7" w:rsidRDefault="00F005A7" w:rsidP="00F005A7"/>
    <w:p w14:paraId="2EB17595" w14:textId="77777777" w:rsidR="00F005A7" w:rsidRDefault="00F005A7" w:rsidP="00F005A7">
      <w:r>
        <w:rPr>
          <w:sz w:val="20"/>
          <w:szCs w:val="20"/>
        </w:rPr>
        <w:t>“We show that the extent to which participants’ sampling rates deviate from an optimality model (their bias) is influenced by task features such as sequence length and payoff scheme. However, our comparison of several computational models indicates that the primary cause of this bias is participants’ inaccurate expectations about future options (i.e., a mis-specified prior distribution).”</w:t>
      </w:r>
    </w:p>
  </w:comment>
  <w:comment w:id="1" w:author="McKay, Ryan" w:date="2024-07-09T14:52:00Z" w:initials="MR">
    <w:p w14:paraId="37BEC9A3" w14:textId="552FE0C5" w:rsidR="00061AC2" w:rsidRDefault="00061AC2" w:rsidP="00061AC2">
      <w:r>
        <w:rPr>
          <w:rStyle w:val="CommentReference"/>
        </w:rPr>
        <w:annotationRef/>
      </w:r>
      <w:r>
        <w:rPr>
          <w:color w:val="000000"/>
          <w:sz w:val="20"/>
          <w:szCs w:val="20"/>
        </w:rPr>
        <w:t>Above you use present tense.</w:t>
      </w:r>
    </w:p>
  </w:comment>
  <w:comment w:id="7" w:author="McKay, Ryan" w:date="2024-07-09T14:54:00Z" w:initials="MR">
    <w:p w14:paraId="7E084C5D" w14:textId="77777777" w:rsidR="00061AC2" w:rsidRDefault="00061AC2" w:rsidP="00061AC2">
      <w:r>
        <w:rPr>
          <w:rStyle w:val="CommentReference"/>
        </w:rPr>
        <w:annotationRef/>
      </w:r>
      <w:r>
        <w:rPr>
          <w:color w:val="000000"/>
          <w:sz w:val="20"/>
          <w:szCs w:val="20"/>
        </w:rPr>
        <w:t>I’m not sure what it means to “propose a new theoretical viewpoint for the solution”. Can we be clearer?</w:t>
      </w:r>
    </w:p>
  </w:comment>
  <w:comment w:id="8" w:author="McKay, Ryan" w:date="2023-12-01T06:15:00Z" w:initials="MR">
    <w:p w14:paraId="18004D75" w14:textId="76D3C20E"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9" w:author="McKay, Ryan" w:date="2024-07-09T14:59:00Z" w:initials="MR">
    <w:p w14:paraId="27717C65" w14:textId="77777777" w:rsidR="00D60D11" w:rsidRDefault="00D60D11" w:rsidP="00D60D11">
      <w:r>
        <w:rPr>
          <w:rStyle w:val="CommentReference"/>
        </w:rPr>
        <w:annotationRef/>
      </w:r>
      <w:r>
        <w:rPr>
          <w:color w:val="000000"/>
          <w:sz w:val="20"/>
          <w:szCs w:val="20"/>
        </w:rPr>
        <w:t>You give examples immediately below so I’ve cut the example here.</w:t>
      </w:r>
    </w:p>
  </w:comment>
  <w:comment w:id="28" w:author="McKay, Ryan" w:date="2024-07-09T15:05:00Z" w:initials="MR">
    <w:p w14:paraId="25B4B020" w14:textId="77777777" w:rsidR="004421F3" w:rsidRDefault="00197F37" w:rsidP="004421F3">
      <w:r>
        <w:rPr>
          <w:rStyle w:val="CommentReference"/>
        </w:rPr>
        <w:annotationRef/>
      </w:r>
      <w:r w:rsidR="004421F3">
        <w:rPr>
          <w:sz w:val="20"/>
          <w:szCs w:val="20"/>
        </w:rPr>
        <w:t>The word “often” seems important here, as the sentence otherwise contradicts many of our own studies.</w:t>
      </w:r>
    </w:p>
  </w:comment>
  <w:comment w:id="32" w:author="McKay, Ryan" w:date="2024-07-09T15:06:00Z" w:initials="MR">
    <w:p w14:paraId="2145E094" w14:textId="77777777" w:rsidR="004421F3" w:rsidRDefault="004421F3" w:rsidP="004421F3">
      <w:r>
        <w:rPr>
          <w:rStyle w:val="CommentReference"/>
        </w:rPr>
        <w:annotationRef/>
      </w:r>
      <w:r>
        <w:rPr>
          <w:color w:val="000000"/>
          <w:sz w:val="20"/>
          <w:szCs w:val="20"/>
        </w:rPr>
        <w:t>I’d start a new para here.</w:t>
      </w:r>
    </w:p>
  </w:comment>
  <w:comment w:id="33" w:author="McKay, Ryan" w:date="2024-07-09T15:25:00Z" w:initials="MR">
    <w:p w14:paraId="76D391B9" w14:textId="77777777" w:rsidR="001740C7" w:rsidRDefault="001740C7" w:rsidP="001740C7">
      <w:r>
        <w:rPr>
          <w:rStyle w:val="CommentReference"/>
        </w:rPr>
        <w:annotationRef/>
      </w:r>
      <w:r>
        <w:rPr>
          <w:color w:val="000000"/>
          <w:sz w:val="20"/>
          <w:szCs w:val="20"/>
        </w:rPr>
        <w:t>Can we simplify to “attempted to choose a competitive mobile phone contract”?</w:t>
      </w:r>
    </w:p>
  </w:comment>
  <w:comment w:id="34" w:author="Sahira van de Wouw" w:date="2023-11-27T19:11:00Z" w:initials="">
    <w:p w14:paraId="11120017" w14:textId="57A628A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35" w:author="McKay, Ryan" w:date="2024-07-09T15:27:00Z" w:initials="MR">
    <w:p w14:paraId="1BD53D30" w14:textId="77777777" w:rsidR="00407C72" w:rsidRDefault="00407C72" w:rsidP="00407C72">
      <w:r>
        <w:rPr>
          <w:rStyle w:val="CommentReference"/>
        </w:rPr>
        <w:annotationRef/>
      </w:r>
      <w:r>
        <w:rPr>
          <w:color w:val="000000"/>
          <w:sz w:val="20"/>
          <w:szCs w:val="20"/>
        </w:rPr>
        <w:t>Below you capitalise “Phase 1”. Good to be consistent.</w:t>
      </w:r>
    </w:p>
  </w:comment>
  <w:comment w:id="43" w:author="Sahira van de Wouw" w:date="2023-11-27T20:12:00Z" w:initials="">
    <w:p w14:paraId="442F0440" w14:textId="07574432"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5"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46"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47"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48"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49"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50"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EB17595" w15:done="0"/>
  <w15:commentEx w15:paraId="37BEC9A3" w15:done="0"/>
  <w15:commentEx w15:paraId="7E084C5D" w15:done="0"/>
  <w15:commentEx w15:paraId="18004D75" w15:done="1"/>
  <w15:commentEx w15:paraId="27717C65" w15:done="0"/>
  <w15:commentEx w15:paraId="25B4B020" w15:done="0"/>
  <w15:commentEx w15:paraId="2145E094" w15:done="0"/>
  <w15:commentEx w15:paraId="76D391B9" w15:done="0"/>
  <w15:commentEx w15:paraId="11120018" w15:done="1"/>
  <w15:commentEx w15:paraId="1BD53D30" w15:done="0"/>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DDC401A" w16cex:dateUtc="2024-07-09T13:53:00Z"/>
  <w16cex:commentExtensible w16cex:durableId="4BAD7D2F" w16cex:dateUtc="2024-07-09T13:52:00Z"/>
  <w16cex:commentExtensible w16cex:durableId="4BE25DC2" w16cex:dateUtc="2024-07-09T13:54:00Z"/>
  <w16cex:commentExtensible w16cex:durableId="3A633DAC" w16cex:dateUtc="2023-12-01T06:15:00Z"/>
  <w16cex:commentExtensible w16cex:durableId="3ACA08B3" w16cex:dateUtc="2024-07-09T13:59:00Z"/>
  <w16cex:commentExtensible w16cex:durableId="637B9F19" w16cex:dateUtc="2024-07-09T14:05:00Z"/>
  <w16cex:commentExtensible w16cex:durableId="6AF015E1" w16cex:dateUtc="2024-07-09T14:06:00Z"/>
  <w16cex:commentExtensible w16cex:durableId="04CC4D02" w16cex:dateUtc="2024-07-09T14:25:00Z"/>
  <w16cex:commentExtensible w16cex:durableId="202DEF52" w16cex:dateUtc="2024-07-09T14:27: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EB17595" w16cid:durableId="1DDC401A"/>
  <w16cid:commentId w16cid:paraId="37BEC9A3" w16cid:durableId="4BAD7D2F"/>
  <w16cid:commentId w16cid:paraId="7E084C5D" w16cid:durableId="4BE25DC2"/>
  <w16cid:commentId w16cid:paraId="18004D75" w16cid:durableId="3A633DAC"/>
  <w16cid:commentId w16cid:paraId="27717C65" w16cid:durableId="3ACA08B3"/>
  <w16cid:commentId w16cid:paraId="25B4B020" w16cid:durableId="637B9F19"/>
  <w16cid:commentId w16cid:paraId="2145E094" w16cid:durableId="6AF015E1"/>
  <w16cid:commentId w16cid:paraId="76D391B9" w16cid:durableId="04CC4D02"/>
  <w16cid:commentId w16cid:paraId="11120018" w16cid:durableId="094C16A0"/>
  <w16cid:commentId w16cid:paraId="1BD53D30" w16cid:durableId="202DEF52"/>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843AD6" w14:textId="77777777" w:rsidR="00CF1B81" w:rsidRDefault="00CF1B81">
      <w:r>
        <w:separator/>
      </w:r>
    </w:p>
  </w:endnote>
  <w:endnote w:type="continuationSeparator" w:id="0">
    <w:p w14:paraId="76AC1B6B" w14:textId="77777777" w:rsidR="00CF1B81" w:rsidRDefault="00CF1B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1A3136" w14:textId="77777777" w:rsidR="00CF1B81" w:rsidRDefault="00CF1B81">
      <w:r>
        <w:separator/>
      </w:r>
    </w:p>
  </w:footnote>
  <w:footnote w:type="continuationSeparator" w:id="0">
    <w:p w14:paraId="7A0F36BB" w14:textId="77777777" w:rsidR="00CF1B81" w:rsidRDefault="00CF1B8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45FA"/>
    <w:rsid w:val="00235C92"/>
    <w:rsid w:val="002373F2"/>
    <w:rsid w:val="002457D7"/>
    <w:rsid w:val="00245C2B"/>
    <w:rsid w:val="00251782"/>
    <w:rsid w:val="002527F0"/>
    <w:rsid w:val="002550CA"/>
    <w:rsid w:val="00260389"/>
    <w:rsid w:val="00260B59"/>
    <w:rsid w:val="00261F76"/>
    <w:rsid w:val="00266D0A"/>
    <w:rsid w:val="0027725C"/>
    <w:rsid w:val="00282DB5"/>
    <w:rsid w:val="00292501"/>
    <w:rsid w:val="00294163"/>
    <w:rsid w:val="00294B1E"/>
    <w:rsid w:val="002A28F8"/>
    <w:rsid w:val="002A2B0D"/>
    <w:rsid w:val="002B19E3"/>
    <w:rsid w:val="002B4D3C"/>
    <w:rsid w:val="002B70AE"/>
    <w:rsid w:val="002D6F95"/>
    <w:rsid w:val="002E04F6"/>
    <w:rsid w:val="002E15BD"/>
    <w:rsid w:val="002E4B3F"/>
    <w:rsid w:val="0030202E"/>
    <w:rsid w:val="00305A97"/>
    <w:rsid w:val="003110A9"/>
    <w:rsid w:val="00312756"/>
    <w:rsid w:val="00323246"/>
    <w:rsid w:val="00331E89"/>
    <w:rsid w:val="00333384"/>
    <w:rsid w:val="00334597"/>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21F3"/>
    <w:rsid w:val="004431AF"/>
    <w:rsid w:val="00452788"/>
    <w:rsid w:val="00452999"/>
    <w:rsid w:val="00462BA2"/>
    <w:rsid w:val="004645D8"/>
    <w:rsid w:val="004662E6"/>
    <w:rsid w:val="00475BD3"/>
    <w:rsid w:val="00475C91"/>
    <w:rsid w:val="0048164C"/>
    <w:rsid w:val="004874D7"/>
    <w:rsid w:val="00490900"/>
    <w:rsid w:val="004915FA"/>
    <w:rsid w:val="004A7CFF"/>
    <w:rsid w:val="004B06F9"/>
    <w:rsid w:val="004B2B6A"/>
    <w:rsid w:val="004B511F"/>
    <w:rsid w:val="004B5965"/>
    <w:rsid w:val="004C1556"/>
    <w:rsid w:val="004C1E55"/>
    <w:rsid w:val="004D5015"/>
    <w:rsid w:val="004D74E6"/>
    <w:rsid w:val="004D7BB6"/>
    <w:rsid w:val="004E28F0"/>
    <w:rsid w:val="004F2213"/>
    <w:rsid w:val="004F390C"/>
    <w:rsid w:val="004F402B"/>
    <w:rsid w:val="004F745D"/>
    <w:rsid w:val="005000D8"/>
    <w:rsid w:val="00502FD7"/>
    <w:rsid w:val="00506BC2"/>
    <w:rsid w:val="0051004B"/>
    <w:rsid w:val="0051089B"/>
    <w:rsid w:val="005122F0"/>
    <w:rsid w:val="005144A9"/>
    <w:rsid w:val="00517353"/>
    <w:rsid w:val="00523746"/>
    <w:rsid w:val="005263CD"/>
    <w:rsid w:val="0053361A"/>
    <w:rsid w:val="00534332"/>
    <w:rsid w:val="00535E33"/>
    <w:rsid w:val="00537EFE"/>
    <w:rsid w:val="00540A45"/>
    <w:rsid w:val="00542D73"/>
    <w:rsid w:val="00543A73"/>
    <w:rsid w:val="0054668A"/>
    <w:rsid w:val="00550466"/>
    <w:rsid w:val="00561BD8"/>
    <w:rsid w:val="00561E32"/>
    <w:rsid w:val="005629B8"/>
    <w:rsid w:val="00564421"/>
    <w:rsid w:val="0058747E"/>
    <w:rsid w:val="005936FD"/>
    <w:rsid w:val="005A1923"/>
    <w:rsid w:val="005A535E"/>
    <w:rsid w:val="005A55BE"/>
    <w:rsid w:val="005B13C0"/>
    <w:rsid w:val="005B6DA8"/>
    <w:rsid w:val="005B733E"/>
    <w:rsid w:val="005B7FC9"/>
    <w:rsid w:val="005D1591"/>
    <w:rsid w:val="005D317F"/>
    <w:rsid w:val="005D39E5"/>
    <w:rsid w:val="005D7002"/>
    <w:rsid w:val="005E58C4"/>
    <w:rsid w:val="005F4C59"/>
    <w:rsid w:val="005F58E0"/>
    <w:rsid w:val="006058E8"/>
    <w:rsid w:val="00611E66"/>
    <w:rsid w:val="00613E12"/>
    <w:rsid w:val="00616A6C"/>
    <w:rsid w:val="00617A60"/>
    <w:rsid w:val="00623AFC"/>
    <w:rsid w:val="00624F07"/>
    <w:rsid w:val="0062621E"/>
    <w:rsid w:val="00633748"/>
    <w:rsid w:val="00660A65"/>
    <w:rsid w:val="006636B7"/>
    <w:rsid w:val="00674B45"/>
    <w:rsid w:val="006802A2"/>
    <w:rsid w:val="00685F0F"/>
    <w:rsid w:val="006870A9"/>
    <w:rsid w:val="006949EA"/>
    <w:rsid w:val="006A3899"/>
    <w:rsid w:val="006A6B9F"/>
    <w:rsid w:val="006C26A5"/>
    <w:rsid w:val="006C4393"/>
    <w:rsid w:val="006C75EA"/>
    <w:rsid w:val="006D270B"/>
    <w:rsid w:val="006D5E44"/>
    <w:rsid w:val="006E174B"/>
    <w:rsid w:val="006E4C1F"/>
    <w:rsid w:val="006E6C35"/>
    <w:rsid w:val="006F1705"/>
    <w:rsid w:val="006F54C8"/>
    <w:rsid w:val="006F7CC7"/>
    <w:rsid w:val="007027F2"/>
    <w:rsid w:val="00702876"/>
    <w:rsid w:val="007032A9"/>
    <w:rsid w:val="00703751"/>
    <w:rsid w:val="00705D9D"/>
    <w:rsid w:val="007117BC"/>
    <w:rsid w:val="00712093"/>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C3663"/>
    <w:rsid w:val="007C3810"/>
    <w:rsid w:val="007D08A4"/>
    <w:rsid w:val="007D3E81"/>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37C1"/>
    <w:rsid w:val="00876D26"/>
    <w:rsid w:val="00895304"/>
    <w:rsid w:val="008A0672"/>
    <w:rsid w:val="008A3CC3"/>
    <w:rsid w:val="008C088D"/>
    <w:rsid w:val="008D0C78"/>
    <w:rsid w:val="008D154A"/>
    <w:rsid w:val="008D189C"/>
    <w:rsid w:val="008D191E"/>
    <w:rsid w:val="008D3BB4"/>
    <w:rsid w:val="008E09B6"/>
    <w:rsid w:val="008E4B13"/>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17AD"/>
    <w:rsid w:val="00A92C8B"/>
    <w:rsid w:val="00A95F04"/>
    <w:rsid w:val="00A97AFF"/>
    <w:rsid w:val="00AA5E95"/>
    <w:rsid w:val="00AB2690"/>
    <w:rsid w:val="00AB3701"/>
    <w:rsid w:val="00AC1947"/>
    <w:rsid w:val="00AC2312"/>
    <w:rsid w:val="00AC26A0"/>
    <w:rsid w:val="00AC5202"/>
    <w:rsid w:val="00AD3256"/>
    <w:rsid w:val="00AD5770"/>
    <w:rsid w:val="00AD5F5F"/>
    <w:rsid w:val="00AD6335"/>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7F1"/>
    <w:rsid w:val="00C263FD"/>
    <w:rsid w:val="00C3276D"/>
    <w:rsid w:val="00C330D5"/>
    <w:rsid w:val="00C46533"/>
    <w:rsid w:val="00C52EF2"/>
    <w:rsid w:val="00C53374"/>
    <w:rsid w:val="00C53393"/>
    <w:rsid w:val="00C54C26"/>
    <w:rsid w:val="00C56F6C"/>
    <w:rsid w:val="00C613EA"/>
    <w:rsid w:val="00C650EE"/>
    <w:rsid w:val="00C7548C"/>
    <w:rsid w:val="00C763BB"/>
    <w:rsid w:val="00C85B81"/>
    <w:rsid w:val="00C9356F"/>
    <w:rsid w:val="00C95D67"/>
    <w:rsid w:val="00CA5D90"/>
    <w:rsid w:val="00CA6356"/>
    <w:rsid w:val="00CB3195"/>
    <w:rsid w:val="00CB3540"/>
    <w:rsid w:val="00CC265F"/>
    <w:rsid w:val="00CD0CF4"/>
    <w:rsid w:val="00CD408A"/>
    <w:rsid w:val="00CD5F7E"/>
    <w:rsid w:val="00CE0CE0"/>
    <w:rsid w:val="00CE4C87"/>
    <w:rsid w:val="00CE623F"/>
    <w:rsid w:val="00CE7959"/>
    <w:rsid w:val="00CF0B4B"/>
    <w:rsid w:val="00CF1B81"/>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4211"/>
    <w:rsid w:val="00D74F37"/>
    <w:rsid w:val="00D80BB5"/>
    <w:rsid w:val="00D81C86"/>
    <w:rsid w:val="00D83DB9"/>
    <w:rsid w:val="00D8643C"/>
    <w:rsid w:val="00D87CC1"/>
    <w:rsid w:val="00D907F9"/>
    <w:rsid w:val="00D92074"/>
    <w:rsid w:val="00D94E0A"/>
    <w:rsid w:val="00D96FCE"/>
    <w:rsid w:val="00D971CD"/>
    <w:rsid w:val="00DA600F"/>
    <w:rsid w:val="00DA681F"/>
    <w:rsid w:val="00DB2D94"/>
    <w:rsid w:val="00DB53AF"/>
    <w:rsid w:val="00DB582C"/>
    <w:rsid w:val="00DB6591"/>
    <w:rsid w:val="00DC4BAC"/>
    <w:rsid w:val="00DD1632"/>
    <w:rsid w:val="00DD2C59"/>
    <w:rsid w:val="00DD679D"/>
    <w:rsid w:val="00DE14D1"/>
    <w:rsid w:val="00DE53CE"/>
    <w:rsid w:val="00DE69C3"/>
    <w:rsid w:val="00DF7E98"/>
    <w:rsid w:val="00E03822"/>
    <w:rsid w:val="00E0478C"/>
    <w:rsid w:val="00E0548A"/>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74211"/>
    <w:rsid w:val="00E74F65"/>
    <w:rsid w:val="00E83AE1"/>
    <w:rsid w:val="00E850A6"/>
    <w:rsid w:val="00E86E9C"/>
    <w:rsid w:val="00E9534C"/>
    <w:rsid w:val="00EA0C78"/>
    <w:rsid w:val="00EA606B"/>
    <w:rsid w:val="00EA7679"/>
    <w:rsid w:val="00EB015E"/>
    <w:rsid w:val="00EB0F26"/>
    <w:rsid w:val="00EB1299"/>
    <w:rsid w:val="00EC10FC"/>
    <w:rsid w:val="00EC2CF3"/>
    <w:rsid w:val="00EC4B9B"/>
    <w:rsid w:val="00EC665E"/>
    <w:rsid w:val="00ED00A4"/>
    <w:rsid w:val="00EE4C83"/>
    <w:rsid w:val="00EE7850"/>
    <w:rsid w:val="00EF3185"/>
    <w:rsid w:val="00EF5897"/>
    <w:rsid w:val="00EF7F79"/>
    <w:rsid w:val="00F005A7"/>
    <w:rsid w:val="00F05F96"/>
    <w:rsid w:val="00F07F01"/>
    <w:rsid w:val="00F11BAB"/>
    <w:rsid w:val="00F13771"/>
    <w:rsid w:val="00F15504"/>
    <w:rsid w:val="00F206B1"/>
    <w:rsid w:val="00F24BE8"/>
    <w:rsid w:val="00F26F3B"/>
    <w:rsid w:val="00F30617"/>
    <w:rsid w:val="00F351D9"/>
    <w:rsid w:val="00F37628"/>
    <w:rsid w:val="00F42067"/>
    <w:rsid w:val="00F42536"/>
    <w:rsid w:val="00F44DFB"/>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7.tiff"/><Relationship Id="rId21" Type="http://schemas.openxmlformats.org/officeDocument/2006/relationships/image" Target="media/image5.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13.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8.tiff"/><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12.tif"/><Relationship Id="rId19" Type="http://schemas.openxmlformats.org/officeDocument/2006/relationships/image" Target="media/image4.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16.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ntTable" Target="fontTable.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3.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11.tiff"/><Relationship Id="rId67" Type="http://schemas.openxmlformats.org/officeDocument/2006/relationships/image" Target="media/image15.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2.tif"/><Relationship Id="rId23" Type="http://schemas.openxmlformats.org/officeDocument/2006/relationships/image" Target="media/image6.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0.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14.tiff"/><Relationship Id="rId73"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9.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55</Pages>
  <Words>11264</Words>
  <Characters>64210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cp:revision>
  <dcterms:created xsi:type="dcterms:W3CDTF">2024-07-10T08:57:00Z</dcterms:created>
  <dcterms:modified xsi:type="dcterms:W3CDTF">2024-07-10T08:57:00Z</dcterms:modified>
</cp:coreProperties>
</file>